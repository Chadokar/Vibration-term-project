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1B563" w14:textId="4CF60DC8" w:rsidR="0086739D" w:rsidDel="00A152B8" w:rsidRDefault="0086739D" w:rsidP="00C320CB">
      <w:pPr>
        <w:pBdr>
          <w:top w:val="single" w:sz="6" w:space="1" w:color="auto"/>
          <w:bottom w:val="single" w:sz="6" w:space="1" w:color="auto"/>
        </w:pBdr>
        <w:tabs>
          <w:tab w:val="left" w:pos="1701"/>
        </w:tabs>
        <w:jc w:val="center"/>
        <w:rPr>
          <w:del w:id="0" w:author="John S. Biggins" w:date="2023-09-28T15:50:00Z"/>
          <w:b/>
          <w:bCs/>
          <w:lang w:val="en-GB"/>
        </w:rPr>
      </w:pPr>
      <w:del w:id="1" w:author="John S. Biggins" w:date="2023-09-28T15:50:00Z">
        <w:r w:rsidDel="00A152B8">
          <w:rPr>
            <w:b/>
            <w:bCs/>
            <w:lang w:val="en-GB"/>
          </w:rPr>
          <w:br/>
          <w:delText xml:space="preserve">PART </w:delText>
        </w:r>
        <w:r w:rsidR="00675454" w:rsidDel="00A152B8">
          <w:rPr>
            <w:b/>
            <w:bCs/>
            <w:lang w:val="en-GB"/>
          </w:rPr>
          <w:delText>I</w:delText>
        </w:r>
        <w:r w:rsidDel="00A152B8">
          <w:rPr>
            <w:b/>
            <w:bCs/>
            <w:lang w:val="en-GB"/>
          </w:rPr>
          <w:delText>B   EXPERIMENTAL ENGINEERING</w:delText>
        </w:r>
      </w:del>
    </w:p>
    <w:p w14:paraId="76C88196" w14:textId="77777777" w:rsidR="0086739D" w:rsidDel="00A152B8" w:rsidRDefault="0086739D">
      <w:pPr>
        <w:pBdr>
          <w:top w:val="single" w:sz="6" w:space="1" w:color="auto"/>
          <w:bottom w:val="single" w:sz="6" w:space="1" w:color="auto"/>
        </w:pBdr>
        <w:tabs>
          <w:tab w:val="left" w:pos="1701"/>
          <w:tab w:val="right" w:pos="9072"/>
        </w:tabs>
        <w:spacing w:before="240"/>
        <w:rPr>
          <w:del w:id="2" w:author="John S. Biggins" w:date="2023-09-28T15:50:00Z"/>
          <w:b/>
          <w:bCs/>
          <w:lang w:val="en-GB"/>
        </w:rPr>
      </w:pPr>
      <w:del w:id="3" w:author="John S. Biggins" w:date="2023-09-28T15:50:00Z">
        <w:r w:rsidDel="00A152B8">
          <w:rPr>
            <w:b/>
            <w:bCs/>
            <w:lang w:val="en-GB"/>
          </w:rPr>
          <w:delText>SUBJECT:</w:delText>
        </w:r>
        <w:r w:rsidDel="00A152B8">
          <w:rPr>
            <w:b/>
            <w:bCs/>
            <w:lang w:val="en-GB"/>
          </w:rPr>
          <w:tab/>
        </w:r>
        <w:r w:rsidR="00F957D4" w:rsidDel="00A152B8">
          <w:rPr>
            <w:b/>
            <w:bCs/>
            <w:lang w:val="en-GB"/>
          </w:rPr>
          <w:delText>INTEGRATED COURSEWORK</w:delText>
        </w:r>
        <w:r w:rsidDel="00A152B8">
          <w:rPr>
            <w:b/>
            <w:bCs/>
            <w:lang w:val="en-GB"/>
          </w:rPr>
          <w:tab/>
          <w:delText xml:space="preserve">EXPT </w:delText>
        </w:r>
        <w:r w:rsidR="00794BB7" w:rsidDel="00A152B8">
          <w:rPr>
            <w:b/>
            <w:bCs/>
            <w:lang w:val="en-GB"/>
          </w:rPr>
          <w:delText>A</w:delText>
        </w:r>
        <w:r w:rsidR="00F957D4" w:rsidDel="00A152B8">
          <w:rPr>
            <w:b/>
            <w:bCs/>
            <w:lang w:val="en-GB"/>
          </w:rPr>
          <w:delText>1</w:delText>
        </w:r>
      </w:del>
    </w:p>
    <w:p w14:paraId="0520439E" w14:textId="77777777" w:rsidR="0086739D" w:rsidDel="00A152B8" w:rsidRDefault="0086739D" w:rsidP="0090550C">
      <w:pPr>
        <w:pBdr>
          <w:top w:val="single" w:sz="6" w:space="1" w:color="auto"/>
          <w:bottom w:val="single" w:sz="6" w:space="1" w:color="auto"/>
        </w:pBdr>
        <w:tabs>
          <w:tab w:val="left" w:pos="1701"/>
          <w:tab w:val="right" w:pos="9072"/>
        </w:tabs>
        <w:rPr>
          <w:del w:id="4" w:author="John S. Biggins" w:date="2023-09-28T15:50:00Z"/>
          <w:b/>
          <w:bCs/>
          <w:lang w:val="en-GB"/>
        </w:rPr>
      </w:pPr>
      <w:del w:id="5" w:author="John S. Biggins" w:date="2023-09-28T15:50:00Z">
        <w:r w:rsidDel="00A152B8">
          <w:rPr>
            <w:b/>
            <w:bCs/>
            <w:lang w:val="en-GB"/>
          </w:rPr>
          <w:delText>LOCATION:</w:delText>
        </w:r>
        <w:r w:rsidDel="00A152B8">
          <w:rPr>
            <w:b/>
            <w:bCs/>
            <w:lang w:val="en-GB"/>
          </w:rPr>
          <w:tab/>
          <w:delText>DPO</w:delText>
        </w:r>
        <w:r w:rsidDel="00A152B8">
          <w:rPr>
            <w:b/>
            <w:bCs/>
            <w:lang w:val="en-GB"/>
          </w:rPr>
          <w:tab/>
          <w:delText>(SHORT)</w:delText>
        </w:r>
      </w:del>
    </w:p>
    <w:p w14:paraId="41CEBC12" w14:textId="77777777" w:rsidR="0086739D" w:rsidDel="00A152B8" w:rsidRDefault="0086739D">
      <w:pPr>
        <w:pBdr>
          <w:top w:val="single" w:sz="6" w:space="1" w:color="auto"/>
          <w:bottom w:val="single" w:sz="6" w:space="1" w:color="auto"/>
        </w:pBdr>
        <w:tabs>
          <w:tab w:val="left" w:pos="1701"/>
        </w:tabs>
        <w:spacing w:before="240"/>
        <w:jc w:val="center"/>
        <w:rPr>
          <w:del w:id="6" w:author="John S. Biggins" w:date="2023-09-28T15:50:00Z"/>
          <w:b/>
          <w:bCs/>
          <w:lang w:val="en-GB"/>
        </w:rPr>
      </w:pPr>
      <w:del w:id="7" w:author="John S. Biggins" w:date="2023-09-28T15:50:00Z">
        <w:r w:rsidDel="00A152B8">
          <w:rPr>
            <w:b/>
            <w:bCs/>
            <w:lang w:val="en-GB"/>
          </w:rPr>
          <w:delText>DYNAMIC VIBRATION ABSORBER</w:delText>
        </w:r>
      </w:del>
    </w:p>
    <w:p w14:paraId="3311D6CE" w14:textId="77777777" w:rsidR="0086739D" w:rsidDel="00A152B8" w:rsidRDefault="0086739D">
      <w:pPr>
        <w:tabs>
          <w:tab w:val="left" w:pos="1701"/>
        </w:tabs>
        <w:jc w:val="center"/>
        <w:rPr>
          <w:del w:id="8" w:author="John S. Biggins" w:date="2023-09-28T15:50:00Z"/>
          <w:b/>
          <w:bCs/>
          <w:lang w:val="en-GB"/>
        </w:rPr>
      </w:pPr>
    </w:p>
    <w:p w14:paraId="4E6A75A0" w14:textId="77777777" w:rsidR="0086739D" w:rsidDel="00A152B8" w:rsidRDefault="0086739D" w:rsidP="00794BB7">
      <w:pPr>
        <w:pBdr>
          <w:top w:val="double" w:sz="12" w:space="8" w:color="auto"/>
          <w:left w:val="double" w:sz="12" w:space="4" w:color="auto"/>
          <w:bottom w:val="double" w:sz="12" w:space="8" w:color="auto"/>
          <w:right w:val="double" w:sz="12" w:space="4" w:color="auto"/>
        </w:pBdr>
        <w:spacing w:before="240"/>
        <w:ind w:right="-2"/>
        <w:jc w:val="center"/>
        <w:rPr>
          <w:del w:id="9" w:author="John S. Biggins" w:date="2023-09-28T15:50:00Z"/>
          <w:lang w:val="en-GB"/>
        </w:rPr>
      </w:pPr>
      <w:del w:id="10" w:author="John S. Biggins" w:date="2023-09-28T15:50:00Z">
        <w:r w:rsidDel="00A152B8">
          <w:rPr>
            <w:b/>
            <w:bCs/>
            <w:lang w:val="en-GB"/>
          </w:rPr>
          <w:delText>PLEASE BRING YOUR MECHANICS DATA BOOK</w:delText>
        </w:r>
        <w:r w:rsidR="00F957D4" w:rsidDel="00A152B8">
          <w:rPr>
            <w:b/>
            <w:bCs/>
            <w:lang w:val="en-GB"/>
          </w:rPr>
          <w:delText xml:space="preserve"> AND YOUR RESULTS</w:delText>
        </w:r>
        <w:r w:rsidR="00794BB7" w:rsidDel="00A152B8">
          <w:rPr>
            <w:b/>
            <w:bCs/>
            <w:lang w:val="en-GB"/>
          </w:rPr>
          <w:delText xml:space="preserve"> </w:delText>
        </w:r>
        <w:r w:rsidR="00F957D4" w:rsidDel="00A152B8">
          <w:rPr>
            <w:b/>
            <w:bCs/>
            <w:lang w:val="en-GB"/>
          </w:rPr>
          <w:delText xml:space="preserve">FROM </w:delText>
        </w:r>
        <w:r w:rsidR="00794BB7" w:rsidDel="00A152B8">
          <w:rPr>
            <w:b/>
            <w:bCs/>
            <w:lang w:val="en-GB"/>
          </w:rPr>
          <w:delText xml:space="preserve">PART IA </w:delText>
        </w:r>
        <w:r w:rsidR="00F957D4" w:rsidDel="00A152B8">
          <w:rPr>
            <w:b/>
            <w:bCs/>
            <w:lang w:val="en-GB"/>
          </w:rPr>
          <w:delText xml:space="preserve">EXPERIMENT 7 </w:delText>
        </w:r>
        <w:r w:rsidDel="00A152B8">
          <w:rPr>
            <w:b/>
            <w:bCs/>
            <w:lang w:val="en-GB"/>
          </w:rPr>
          <w:delText>TO THIS LABORATORY</w:delText>
        </w:r>
      </w:del>
    </w:p>
    <w:p w14:paraId="652F5E54" w14:textId="77777777" w:rsidR="00443A84" w:rsidDel="00A152B8" w:rsidRDefault="00443A84" w:rsidP="00443A84">
      <w:pPr>
        <w:rPr>
          <w:del w:id="11" w:author="John S. Biggins" w:date="2023-09-28T15:50:00Z"/>
          <w:lang w:val="en-GB"/>
        </w:rPr>
      </w:pPr>
    </w:p>
    <w:p w14:paraId="6542A93C" w14:textId="77777777" w:rsidR="00794BB7" w:rsidDel="00A152B8" w:rsidRDefault="00794BB7" w:rsidP="00794BB7">
      <w:pPr>
        <w:spacing w:before="240"/>
        <w:rPr>
          <w:del w:id="12" w:author="John S. Biggins" w:date="2023-09-28T15:50:00Z"/>
          <w:lang w:val="en-GB"/>
        </w:rPr>
      </w:pPr>
      <w:del w:id="13" w:author="John S. Biggins" w:date="2023-09-28T15:50:00Z">
        <w:r w:rsidDel="00A152B8">
          <w:rPr>
            <w:lang w:val="en-GB"/>
          </w:rPr>
          <w:delText xml:space="preserve">This experiment is part of the </w:delText>
        </w:r>
        <w:r w:rsidR="00613A17" w:rsidDel="00A152B8">
          <w:rPr>
            <w:lang w:val="en-GB"/>
          </w:rPr>
          <w:delText>I</w:delText>
        </w:r>
        <w:r w:rsidDel="00A152B8">
          <w:rPr>
            <w:lang w:val="en-GB"/>
          </w:rPr>
          <w:delText xml:space="preserve">B Earthquake Vibration of Structures Integrated Coursework.  </w:delText>
        </w:r>
        <w:r w:rsidR="00613A17" w:rsidDel="00A152B8">
          <w:rPr>
            <w:lang w:val="en-GB"/>
          </w:rPr>
          <w:delText>Y</w:delText>
        </w:r>
        <w:r w:rsidDel="00A152B8">
          <w:rPr>
            <w:lang w:val="en-GB"/>
          </w:rPr>
          <w:delText>ou will simulate the effect of adding a tuned damper to the structure to reduce vibration.</w:delText>
        </w:r>
      </w:del>
    </w:p>
    <w:p w14:paraId="49635224" w14:textId="77777777" w:rsidR="00A77738" w:rsidDel="00A152B8" w:rsidRDefault="00794BB7" w:rsidP="00A77738">
      <w:pPr>
        <w:spacing w:before="240"/>
        <w:rPr>
          <w:del w:id="14" w:author="John S. Biggins" w:date="2023-09-28T15:50:00Z"/>
          <w:lang w:val="en-GB"/>
        </w:rPr>
      </w:pPr>
      <w:del w:id="15" w:author="John S. Biggins" w:date="2023-09-28T15:50:00Z">
        <w:r w:rsidDel="00A152B8">
          <w:rPr>
            <w:lang w:val="en-GB"/>
          </w:rPr>
          <w:delText xml:space="preserve">The analysis program is written in </w:delText>
        </w:r>
        <w:r w:rsidR="00C305CE" w:rsidDel="00A152B8">
          <w:rPr>
            <w:lang w:val="en-GB"/>
          </w:rPr>
          <w:delText>Python</w:delText>
        </w:r>
      </w:del>
      <w:del w:id="16" w:author="John S. Biggins" w:date="2023-09-28T13:50:00Z">
        <w:r w:rsidDel="006F05D8">
          <w:rPr>
            <w:lang w:val="en-GB"/>
          </w:rPr>
          <w:delText>.</w:delText>
        </w:r>
      </w:del>
      <w:del w:id="17" w:author="John S. Biggins" w:date="2023-09-28T13:52:00Z">
        <w:r w:rsidDel="006F05D8">
          <w:rPr>
            <w:lang w:val="en-GB"/>
          </w:rPr>
          <w:delText xml:space="preserve"> </w:delText>
        </w:r>
      </w:del>
      <w:del w:id="18" w:author="John S. Biggins" w:date="2023-09-28T15:50:00Z">
        <w:r w:rsidDel="00A152B8">
          <w:rPr>
            <w:lang w:val="en-GB"/>
          </w:rPr>
          <w:delText xml:space="preserve"> To</w:delText>
        </w:r>
      </w:del>
      <w:del w:id="19" w:author="John S. Biggins" w:date="2023-09-28T13:52:00Z">
        <w:r w:rsidDel="006F05D8">
          <w:rPr>
            <w:lang w:val="en-GB"/>
          </w:rPr>
          <w:delText xml:space="preserve"> </w:delText>
        </w:r>
        <w:r w:rsidR="0040369D" w:rsidDel="006F05D8">
          <w:rPr>
            <w:lang w:val="en-GB"/>
          </w:rPr>
          <w:delText xml:space="preserve">install the code on your system and then to </w:delText>
        </w:r>
        <w:r w:rsidDel="006F05D8">
          <w:rPr>
            <w:lang w:val="en-GB"/>
          </w:rPr>
          <w:delText xml:space="preserve">run it, </w:delText>
        </w:r>
      </w:del>
      <w:del w:id="20" w:author="John S. Biggins" w:date="2023-09-28T15:50:00Z">
        <w:r w:rsidR="00AF0700" w:rsidDel="00A152B8">
          <w:rPr>
            <w:lang w:val="en-GB"/>
          </w:rPr>
          <w:delText>log on to</w:delText>
        </w:r>
        <w:r w:rsidDel="00A152B8">
          <w:rPr>
            <w:lang w:val="en-GB"/>
          </w:rPr>
          <w:delText xml:space="preserve"> one of the machines in the DPO </w:delText>
        </w:r>
        <w:r w:rsidR="001926C3" w:rsidDel="00A152B8">
          <w:rPr>
            <w:lang w:val="en-GB"/>
          </w:rPr>
          <w:delText>the</w:delText>
        </w:r>
        <w:r w:rsidR="00DD7CE7" w:rsidDel="00A152B8">
          <w:rPr>
            <w:lang w:val="en-GB"/>
          </w:rPr>
          <w:delText xml:space="preserve">n navigate </w:delText>
        </w:r>
        <w:r w:rsidR="00675454" w:rsidDel="00A152B8">
          <w:rPr>
            <w:lang w:val="en-GB"/>
          </w:rPr>
          <w:delText>through the menus</w:delText>
        </w:r>
        <w:r w:rsidR="001926C3" w:rsidDel="00A152B8">
          <w:rPr>
            <w:lang w:val="en-GB"/>
          </w:rPr>
          <w:delText>:</w:delText>
        </w:r>
        <w:r w:rsidR="004E6944" w:rsidDel="00A152B8">
          <w:rPr>
            <w:lang w:val="en-GB"/>
          </w:rPr>
          <w:delText xml:space="preserve"> </w:delText>
        </w:r>
      </w:del>
    </w:p>
    <w:p w14:paraId="025305C6" w14:textId="77777777" w:rsidR="00A77738" w:rsidDel="00A152B8" w:rsidRDefault="00A77738" w:rsidP="00794BB7">
      <w:pPr>
        <w:spacing w:before="240"/>
        <w:rPr>
          <w:del w:id="21" w:author="John S. Biggins" w:date="2023-09-28T15:50:00Z"/>
          <w:lang w:val="en-GB"/>
        </w:rPr>
      </w:pPr>
      <w:del w:id="22" w:author="John S. Biggins" w:date="2023-09-28T15:50:00Z">
        <w:r w:rsidDel="00A152B8">
          <w:rPr>
            <w:i/>
            <w:lang w:val="en-GB"/>
          </w:rPr>
          <w:tab/>
          <w:delText>Applications</w:delText>
        </w:r>
        <w:r w:rsidDel="00A152B8">
          <w:rPr>
            <w:lang w:val="en-GB"/>
          </w:rPr>
          <w:delText xml:space="preserve"> &gt; </w:delText>
        </w:r>
        <w:r w:rsidDel="00A152B8">
          <w:rPr>
            <w:i/>
            <w:lang w:val="en-GB"/>
          </w:rPr>
          <w:delText>CUED 2nd Year</w:delText>
        </w:r>
        <w:r w:rsidDel="00A152B8">
          <w:rPr>
            <w:lang w:val="en-GB"/>
          </w:rPr>
          <w:delText xml:space="preserve"> &gt; </w:delText>
        </w:r>
        <w:r w:rsidRPr="004E6944" w:rsidDel="00A152B8">
          <w:rPr>
            <w:i/>
            <w:iCs/>
            <w:lang w:val="en-GB"/>
          </w:rPr>
          <w:delText>Start 1BDynamics</w:delText>
        </w:r>
        <w:r w:rsidDel="00A152B8">
          <w:rPr>
            <w:lang w:val="en-GB"/>
          </w:rPr>
          <w:delText xml:space="preserve"> </w:delText>
        </w:r>
        <w:r w:rsidR="0040369D" w:rsidDel="00A152B8">
          <w:rPr>
            <w:lang w:val="en-GB"/>
          </w:rPr>
          <w:delText xml:space="preserve">  </w:delText>
        </w:r>
      </w:del>
      <w:del w:id="23" w:author="John S. Biggins" w:date="2023-09-28T13:52:00Z">
        <w:r w:rsidR="0040369D" w:rsidDel="006F05D8">
          <w:rPr>
            <w:lang w:val="en-GB"/>
          </w:rPr>
          <w:delText xml:space="preserve">     which installs the necessary code</w:delText>
        </w:r>
      </w:del>
    </w:p>
    <w:p w14:paraId="46113679" w14:textId="77777777" w:rsidR="00A77738" w:rsidDel="006F05D8" w:rsidRDefault="00A77738" w:rsidP="00794BB7">
      <w:pPr>
        <w:spacing w:before="240"/>
        <w:rPr>
          <w:del w:id="24" w:author="John S. Biggins" w:date="2023-09-28T13:53:00Z"/>
          <w:lang w:val="en-GB"/>
        </w:rPr>
      </w:pPr>
      <w:del w:id="25" w:author="John S. Biggins" w:date="2023-09-28T13:53:00Z">
        <w:r w:rsidDel="006F05D8">
          <w:rPr>
            <w:lang w:val="en-GB"/>
          </w:rPr>
          <w:delText>Then open a “Terminal” window to run the code:</w:delText>
        </w:r>
      </w:del>
    </w:p>
    <w:p w14:paraId="1D63ACFC" w14:textId="77777777" w:rsidR="00AB3746" w:rsidRPr="00643A91" w:rsidDel="006F05D8" w:rsidRDefault="00ED30A1" w:rsidP="00794BB7">
      <w:pPr>
        <w:spacing w:before="240"/>
        <w:rPr>
          <w:del w:id="26" w:author="John S. Biggins" w:date="2023-09-28T13:53:00Z"/>
        </w:rPr>
      </w:pPr>
      <w:del w:id="27" w:author="John S. Biggins" w:date="2023-09-28T13:53:00Z">
        <w:r w:rsidDel="006F05D8">
          <w:rPr>
            <w:i/>
            <w:lang w:val="en-GB"/>
          </w:rPr>
          <w:tab/>
        </w:r>
        <w:r w:rsidR="001926C3" w:rsidDel="006F05D8">
          <w:rPr>
            <w:i/>
            <w:lang w:val="en-GB"/>
          </w:rPr>
          <w:delText>Applications</w:delText>
        </w:r>
        <w:r w:rsidR="001926C3" w:rsidDel="006F05D8">
          <w:rPr>
            <w:lang w:val="en-GB"/>
          </w:rPr>
          <w:delText xml:space="preserve"> &gt; </w:delText>
        </w:r>
        <w:r w:rsidR="00AB3746" w:rsidDel="006F05D8">
          <w:rPr>
            <w:i/>
            <w:lang w:val="en-GB"/>
          </w:rPr>
          <w:delText>Favourites &gt; Terminal</w:delText>
        </w:r>
        <w:r w:rsidR="004E6944" w:rsidDel="006F05D8">
          <w:rPr>
            <w:lang w:val="en-GB"/>
          </w:rPr>
          <w:delText xml:space="preserve"> </w:delText>
        </w:r>
        <w:r w:rsidR="00AB3746" w:rsidDel="006F05D8">
          <w:rPr>
            <w:lang w:val="en-GB"/>
          </w:rPr>
          <w:delText xml:space="preserve">     </w:delText>
        </w:r>
        <w:r w:rsidR="0040369D" w:rsidDel="006F05D8">
          <w:delText>and r</w:delText>
        </w:r>
        <w:r w:rsidR="00AB3746" w:rsidRPr="003D63D2" w:rsidDel="006F05D8">
          <w:delText>un</w:delText>
        </w:r>
        <w:r w:rsidR="00AB3746" w:rsidDel="006F05D8">
          <w:delText xml:space="preserve"> the code by typing:         </w:delText>
        </w:r>
        <w:r w:rsidR="00AB3746" w:rsidRPr="00643A91" w:rsidDel="006F05D8">
          <w:rPr>
            <w:rFonts w:ascii="Courier New" w:hAnsi="Courier New" w:cs="Courier New"/>
            <w:sz w:val="20"/>
            <w:szCs w:val="20"/>
          </w:rPr>
          <w:delText>a1.py</w:delText>
        </w:r>
      </w:del>
    </w:p>
    <w:p w14:paraId="13EFEEAE" w14:textId="77777777" w:rsidR="00C305CE" w:rsidDel="006F05D8" w:rsidRDefault="00C305CE" w:rsidP="00794BB7">
      <w:pPr>
        <w:spacing w:before="240"/>
        <w:rPr>
          <w:del w:id="28" w:author="John S. Biggins" w:date="2023-09-28T13:53:00Z"/>
          <w:lang w:val="en-GB"/>
        </w:rPr>
      </w:pPr>
      <w:del w:id="29" w:author="John S. Biggins" w:date="2023-09-28T13:53:00Z">
        <w:r w:rsidDel="006F05D8">
          <w:rPr>
            <w:lang w:val="en-GB"/>
          </w:rPr>
          <w:delText xml:space="preserve">If you are running this at home on a PC then download and install </w:delText>
        </w:r>
        <w:r w:rsidR="00CC7507" w:rsidDel="006F05D8">
          <w:rPr>
            <w:lang w:val="en-GB"/>
          </w:rPr>
          <w:delText>p</w:delText>
        </w:r>
        <w:r w:rsidDel="006F05D8">
          <w:rPr>
            <w:lang w:val="en-GB"/>
          </w:rPr>
          <w:delText>ython</w:delText>
        </w:r>
        <w:r w:rsidR="00CC7507" w:rsidDel="006F05D8">
          <w:rPr>
            <w:lang w:val="en-GB"/>
          </w:rPr>
          <w:delText>3</w:delText>
        </w:r>
        <w:r w:rsidR="00927A68" w:rsidDel="006F05D8">
          <w:rPr>
            <w:lang w:val="en-GB"/>
          </w:rPr>
          <w:delText xml:space="preserve">.  Note, you may </w:delText>
        </w:r>
        <w:r w:rsidDel="006F05D8">
          <w:rPr>
            <w:lang w:val="en-GB"/>
          </w:rPr>
          <w:delText xml:space="preserve">need </w:delText>
        </w:r>
        <w:r w:rsidR="00927A68" w:rsidDel="006F05D8">
          <w:rPr>
            <w:lang w:val="en-GB"/>
          </w:rPr>
          <w:delText xml:space="preserve">to install </w:delText>
        </w:r>
        <w:r w:rsidDel="006F05D8">
          <w:rPr>
            <w:lang w:val="en-GB"/>
          </w:rPr>
          <w:delText>modules “numpy”, “scipy” and “matplotlib” (eg “</w:delText>
        </w:r>
        <w:r w:rsidR="00CC7507" w:rsidDel="006F05D8">
          <w:rPr>
            <w:rFonts w:ascii="Courier New" w:hAnsi="Courier New" w:cs="Courier New"/>
            <w:sz w:val="20"/>
            <w:szCs w:val="20"/>
            <w:lang w:val="en-GB"/>
          </w:rPr>
          <w:delText>p</w:delText>
        </w:r>
        <w:r w:rsidRPr="005D30DB" w:rsidDel="006F05D8">
          <w:rPr>
            <w:rFonts w:ascii="Courier New" w:hAnsi="Courier New" w:cs="Courier New"/>
            <w:sz w:val="20"/>
            <w:szCs w:val="20"/>
            <w:lang w:val="en-GB"/>
          </w:rPr>
          <w:delText>ip install numpy</w:delText>
        </w:r>
        <w:r w:rsidDel="006F05D8">
          <w:rPr>
            <w:lang w:val="en-GB"/>
          </w:rPr>
          <w:delText>”</w:delText>
        </w:r>
        <w:r w:rsidR="00675454" w:rsidDel="006F05D8">
          <w:rPr>
            <w:lang w:val="en-GB"/>
          </w:rPr>
          <w:delText xml:space="preserve"> or “</w:delText>
        </w:r>
        <w:r w:rsidR="00675454" w:rsidDel="006F05D8">
          <w:rPr>
            <w:rFonts w:ascii="Courier New" w:hAnsi="Courier New" w:cs="Courier New"/>
            <w:sz w:val="20"/>
            <w:szCs w:val="20"/>
            <w:lang w:val="en-GB"/>
          </w:rPr>
          <w:delText>p</w:delText>
        </w:r>
        <w:r w:rsidR="00675454" w:rsidRPr="005D30DB" w:rsidDel="006F05D8">
          <w:rPr>
            <w:rFonts w:ascii="Courier New" w:hAnsi="Courier New" w:cs="Courier New"/>
            <w:sz w:val="20"/>
            <w:szCs w:val="20"/>
            <w:lang w:val="en-GB"/>
          </w:rPr>
          <w:delText>ip</w:delText>
        </w:r>
        <w:r w:rsidR="00675454" w:rsidDel="006F05D8">
          <w:rPr>
            <w:rFonts w:ascii="Courier New" w:hAnsi="Courier New" w:cs="Courier New"/>
            <w:sz w:val="20"/>
            <w:szCs w:val="20"/>
            <w:lang w:val="en-GB"/>
          </w:rPr>
          <w:delText>3</w:delText>
        </w:r>
        <w:r w:rsidR="00675454" w:rsidRPr="005D30DB" w:rsidDel="006F05D8">
          <w:rPr>
            <w:rFonts w:ascii="Courier New" w:hAnsi="Courier New" w:cs="Courier New"/>
            <w:sz w:val="20"/>
            <w:szCs w:val="20"/>
            <w:lang w:val="en-GB"/>
          </w:rPr>
          <w:delText xml:space="preserve"> install numpy</w:delText>
        </w:r>
        <w:r w:rsidR="00675454" w:rsidDel="006F05D8">
          <w:rPr>
            <w:lang w:val="en-GB"/>
          </w:rPr>
          <w:delText>” depending on your platform</w:delText>
        </w:r>
        <w:r w:rsidDel="006F05D8">
          <w:rPr>
            <w:lang w:val="en-GB"/>
          </w:rPr>
          <w:delText>)</w:delText>
        </w:r>
        <w:r w:rsidR="00A8116A" w:rsidDel="006F05D8">
          <w:rPr>
            <w:lang w:val="en-GB"/>
          </w:rPr>
          <w:delText xml:space="preserve">  </w:delText>
        </w:r>
      </w:del>
    </w:p>
    <w:p w14:paraId="76A44659" w14:textId="77777777" w:rsidR="0086739D" w:rsidDel="00A152B8" w:rsidRDefault="0086739D" w:rsidP="00363886">
      <w:pPr>
        <w:pStyle w:val="Heading1"/>
        <w:rPr>
          <w:del w:id="30" w:author="John S. Biggins" w:date="2023-09-28T15:50:00Z"/>
        </w:rPr>
      </w:pPr>
      <w:del w:id="31" w:author="John S. Biggins" w:date="2023-09-28T15:50:00Z">
        <w:r w:rsidDel="00A152B8">
          <w:delText>1   Aims</w:delText>
        </w:r>
      </w:del>
    </w:p>
    <w:p w14:paraId="172BCCEE" w14:textId="77777777" w:rsidR="0086739D" w:rsidDel="00A152B8" w:rsidRDefault="0086739D" w:rsidP="005D30DB">
      <w:pPr>
        <w:spacing w:before="240"/>
        <w:rPr>
          <w:del w:id="32" w:author="John S. Biggins" w:date="2023-09-28T15:50:00Z"/>
          <w:lang w:val="en-GB"/>
        </w:rPr>
      </w:pPr>
      <w:del w:id="33" w:author="John S. Biggins" w:date="2023-09-28T15:50:00Z">
        <w:r w:rsidDel="00A152B8">
          <w:rPr>
            <w:lang w:val="en-GB"/>
          </w:rPr>
          <w:delText>The aims of this experiment are:</w:delText>
        </w:r>
        <w:r w:rsidR="00613A17" w:rsidDel="00A152B8">
          <w:rPr>
            <w:lang w:val="en-GB"/>
          </w:rPr>
          <w:br/>
          <w:delText>1.</w:delText>
        </w:r>
        <w:r w:rsidR="00613A17" w:rsidDel="00A152B8">
          <w:rPr>
            <w:lang w:val="en-GB"/>
          </w:rPr>
          <w:tab/>
        </w:r>
        <w:r w:rsidDel="00A152B8">
          <w:rPr>
            <w:lang w:val="en-GB"/>
          </w:rPr>
          <w:delText>to consolidate and extend some of the vibration theory learned in Part IA;</w:delText>
        </w:r>
        <w:r w:rsidR="00613A17" w:rsidDel="00A152B8">
          <w:rPr>
            <w:lang w:val="en-GB"/>
          </w:rPr>
          <w:br/>
          <w:delText>2.</w:delText>
        </w:r>
        <w:r w:rsidR="00613A17" w:rsidDel="00A152B8">
          <w:rPr>
            <w:lang w:val="en-GB"/>
          </w:rPr>
          <w:tab/>
        </w:r>
        <w:r w:rsidDel="00A152B8">
          <w:rPr>
            <w:lang w:val="en-GB"/>
          </w:rPr>
          <w:delText>to investigate some aspects of the design of tuned dynamic vibration absorbers;</w:delText>
        </w:r>
        <w:r w:rsidR="00613A17" w:rsidDel="00A152B8">
          <w:rPr>
            <w:lang w:val="en-GB"/>
          </w:rPr>
          <w:br/>
          <w:delText>3.</w:delText>
        </w:r>
        <w:r w:rsidR="00613A17" w:rsidDel="00A152B8">
          <w:rPr>
            <w:lang w:val="en-GB"/>
          </w:rPr>
          <w:tab/>
        </w:r>
        <w:r w:rsidDel="00A152B8">
          <w:rPr>
            <w:lang w:val="en-GB"/>
          </w:rPr>
          <w:delText>to investigate the effects of viscous damping in a typical two-degree-of-freedom system.</w:delText>
        </w:r>
      </w:del>
    </w:p>
    <w:p w14:paraId="06617F09" w14:textId="77777777" w:rsidR="0086739D" w:rsidDel="00A152B8" w:rsidRDefault="0086739D" w:rsidP="00363886">
      <w:pPr>
        <w:pStyle w:val="Heading1"/>
        <w:rPr>
          <w:del w:id="34" w:author="John S. Biggins" w:date="2023-09-28T15:50:00Z"/>
        </w:rPr>
      </w:pPr>
      <w:del w:id="35" w:author="John S. Biggins" w:date="2023-09-28T15:50:00Z">
        <w:r w:rsidDel="00A152B8">
          <w:delText>2   Structural Dynamics Background</w:delText>
        </w:r>
      </w:del>
    </w:p>
    <w:p w14:paraId="65533510" w14:textId="77777777" w:rsidR="00794BB7" w:rsidDel="00A152B8" w:rsidRDefault="00ED30A1" w:rsidP="00C320CB">
      <w:pPr>
        <w:spacing w:before="120"/>
        <w:rPr>
          <w:del w:id="36" w:author="John S. Biggins" w:date="2023-09-28T15:50:00Z"/>
          <w:lang w:val="en-GB"/>
        </w:rPr>
      </w:pPr>
      <w:del w:id="37" w:author="John S. Biggins" w:date="2023-09-28T15:50:00Z">
        <w:r w:rsidDel="00A152B8">
          <w:rPr>
            <w:lang w:val="en-GB"/>
          </w:rPr>
          <w:delText>A</w:delText>
        </w:r>
        <w:r w:rsidR="0086739D" w:rsidDel="00A152B8">
          <w:rPr>
            <w:lang w:val="en-GB"/>
          </w:rPr>
          <w:delText xml:space="preserve"> natural frequency of a system is </w:delText>
        </w:r>
        <w:r w:rsidDel="00A152B8">
          <w:rPr>
            <w:lang w:val="en-GB"/>
          </w:rPr>
          <w:delText>a</w:delText>
        </w:r>
        <w:r w:rsidR="0086739D" w:rsidDel="00A152B8">
          <w:rPr>
            <w:lang w:val="en-GB"/>
          </w:rPr>
          <w:delText xml:space="preserve"> frequency at which it </w:delText>
        </w:r>
        <w:r w:rsidDel="00A152B8">
          <w:rPr>
            <w:lang w:val="en-GB"/>
          </w:rPr>
          <w:delText>can</w:delText>
        </w:r>
        <w:r w:rsidR="0086739D" w:rsidDel="00A152B8">
          <w:rPr>
            <w:lang w:val="en-GB"/>
          </w:rPr>
          <w:delText xml:space="preserve"> vibrate freely in simple harmonic motion, </w:delText>
        </w:r>
        <w:r w:rsidDel="00A152B8">
          <w:rPr>
            <w:lang w:val="en-GB"/>
          </w:rPr>
          <w:delText>once</w:delText>
        </w:r>
        <w:r w:rsidR="0086739D" w:rsidDel="00A152B8">
          <w:rPr>
            <w:lang w:val="en-GB"/>
          </w:rPr>
          <w:delText xml:space="preserve"> set in motion.  An </w:delText>
        </w:r>
        <w:r w:rsidR="0086739D" w:rsidDel="00A152B8">
          <w:rPr>
            <w:i/>
            <w:iCs/>
            <w:lang w:val="en-GB"/>
          </w:rPr>
          <w:delText>n</w:delText>
        </w:r>
        <w:r w:rsidR="0086739D" w:rsidDel="00A152B8">
          <w:rPr>
            <w:lang w:val="en-GB"/>
          </w:rPr>
          <w:delText xml:space="preserve"> degree-of-freedom system will possess </w:delText>
        </w:r>
        <w:r w:rsidR="0086739D" w:rsidDel="00A152B8">
          <w:rPr>
            <w:i/>
            <w:iCs/>
            <w:lang w:val="en-GB"/>
          </w:rPr>
          <w:delText>n</w:delText>
        </w:r>
        <w:r w:rsidR="0086739D" w:rsidDel="00A152B8">
          <w:rPr>
            <w:lang w:val="en-GB"/>
          </w:rPr>
          <w:delText xml:space="preserve"> natural frequencies, and </w:delText>
        </w:r>
        <w:r w:rsidR="0086739D" w:rsidDel="00A152B8">
          <w:rPr>
            <w:i/>
            <w:iCs/>
            <w:lang w:val="en-GB"/>
          </w:rPr>
          <w:delText>n</w:delText>
        </w:r>
        <w:r w:rsidR="0086739D" w:rsidDel="00A152B8">
          <w:rPr>
            <w:lang w:val="en-GB"/>
          </w:rPr>
          <w:delText xml:space="preserve"> </w:delText>
        </w:r>
        <w:r w:rsidDel="00A152B8">
          <w:rPr>
            <w:lang w:val="en-GB"/>
          </w:rPr>
          <w:delText xml:space="preserve">corresponding </w:delText>
        </w:r>
        <w:r w:rsidR="0086739D" w:rsidDel="00A152B8">
          <w:rPr>
            <w:lang w:val="en-GB"/>
          </w:rPr>
          <w:delText>modes of vibration, which can be determined by solving the equations of motion fo</w:delText>
        </w:r>
        <w:r w:rsidR="00794BB7" w:rsidDel="00A152B8">
          <w:rPr>
            <w:lang w:val="en-GB"/>
          </w:rPr>
          <w:delText xml:space="preserve">r the system in free vibration.  </w:delText>
        </w:r>
        <w:r w:rsidR="0086739D" w:rsidDel="00A152B8">
          <w:rPr>
            <w:lang w:val="en-GB"/>
          </w:rPr>
          <w:delText xml:space="preserve">It is often the case that only the first few modes will be significant.  </w:delText>
        </w:r>
      </w:del>
    </w:p>
    <w:p w14:paraId="44279AE0" w14:textId="77777777" w:rsidR="0086739D" w:rsidDel="00A152B8" w:rsidRDefault="0086739D" w:rsidP="00C320CB">
      <w:pPr>
        <w:spacing w:before="120"/>
        <w:rPr>
          <w:del w:id="38" w:author="John S. Biggins" w:date="2023-09-28T15:50:00Z"/>
          <w:lang w:val="en-GB"/>
        </w:rPr>
      </w:pPr>
      <w:del w:id="39" w:author="John S. Biggins" w:date="2023-09-28T15:50:00Z">
        <w:r w:rsidDel="00A152B8">
          <w:rPr>
            <w:lang w:val="en-GB"/>
          </w:rPr>
          <w:delText xml:space="preserve">If a lightly-damped system is excited at or near one of its natural frequencies, large amplitude oscillations will occur. This phenomenon is known as resonance.  Such large displacements are likely to cause severe user discomfort in the case of a bridge or building, and may generate stresses large enough to cause ultimate failure.  Over a long period, damage due to fatigue </w:delText>
        </w:r>
        <w:r w:rsidR="00613A17" w:rsidDel="00A152B8">
          <w:rPr>
            <w:lang w:val="en-GB"/>
          </w:rPr>
          <w:delText>may occur</w:delText>
        </w:r>
        <w:r w:rsidDel="00A152B8">
          <w:rPr>
            <w:lang w:val="en-GB"/>
          </w:rPr>
          <w:delText xml:space="preserve">.  Thus it is </w:delText>
        </w:r>
        <w:r w:rsidR="00ED30A1" w:rsidDel="00A152B8">
          <w:rPr>
            <w:lang w:val="en-GB"/>
          </w:rPr>
          <w:delText>important in design to know</w:delText>
        </w:r>
        <w:r w:rsidDel="00A152B8">
          <w:rPr>
            <w:lang w:val="en-GB"/>
          </w:rPr>
          <w:delText xml:space="preserve"> the natural frequencies of </w:delText>
        </w:r>
        <w:r w:rsidR="00675454" w:rsidDel="00A152B8">
          <w:rPr>
            <w:lang w:val="en-GB"/>
          </w:rPr>
          <w:delText>a</w:delText>
        </w:r>
        <w:r w:rsidDel="00A152B8">
          <w:rPr>
            <w:lang w:val="en-GB"/>
          </w:rPr>
          <w:delText xml:space="preserve"> structure and</w:delText>
        </w:r>
        <w:r w:rsidR="00ED30A1" w:rsidDel="00A152B8">
          <w:rPr>
            <w:lang w:val="en-GB"/>
          </w:rPr>
          <w:delText xml:space="preserve"> also</w:delText>
        </w:r>
        <w:r w:rsidDel="00A152B8">
          <w:rPr>
            <w:lang w:val="en-GB"/>
          </w:rPr>
          <w:delText xml:space="preserve"> the frequencies at which excitation is likely to occur and to keep them apart.  In general, the excitation frequenc</w:delText>
        </w:r>
        <w:r w:rsidR="00675454" w:rsidDel="00A152B8">
          <w:rPr>
            <w:lang w:val="en-GB"/>
          </w:rPr>
          <w:delText>ies</w:delText>
        </w:r>
        <w:r w:rsidDel="00A152B8">
          <w:rPr>
            <w:lang w:val="en-GB"/>
          </w:rPr>
          <w:delText xml:space="preserve"> cannot be controlled, but the natural frequenc</w:delText>
        </w:r>
        <w:r w:rsidR="00675454" w:rsidDel="00A152B8">
          <w:rPr>
            <w:lang w:val="en-GB"/>
          </w:rPr>
          <w:delText>ies</w:delText>
        </w:r>
        <w:r w:rsidDel="00A152B8">
          <w:rPr>
            <w:lang w:val="en-GB"/>
          </w:rPr>
          <w:delText xml:space="preserve"> of </w:delText>
        </w:r>
        <w:r w:rsidR="00675454" w:rsidDel="00A152B8">
          <w:rPr>
            <w:lang w:val="en-GB"/>
          </w:rPr>
          <w:delText>a</w:delText>
        </w:r>
        <w:r w:rsidDel="00A152B8">
          <w:rPr>
            <w:lang w:val="en-GB"/>
          </w:rPr>
          <w:delText xml:space="preserve"> structure (which depend on its mass and stiffness) can be altered to avoid resonance.  Another method of controlling vibrations is to attach a </w:delText>
        </w:r>
        <w:r w:rsidR="00675454" w:rsidDel="00A152B8">
          <w:rPr>
            <w:i/>
            <w:iCs/>
            <w:lang w:val="en-GB"/>
          </w:rPr>
          <w:delText>dynamic v</w:delText>
        </w:r>
        <w:r w:rsidDel="00A152B8">
          <w:rPr>
            <w:i/>
            <w:iCs/>
            <w:lang w:val="en-GB"/>
          </w:rPr>
          <w:delText>ibration absorber</w:delText>
        </w:r>
        <w:r w:rsidDel="00A152B8">
          <w:rPr>
            <w:lang w:val="en-GB"/>
          </w:rPr>
          <w:delText xml:space="preserve"> to the system </w:delText>
        </w:r>
        <w:r w:rsidR="00675454" w:rsidDel="00A152B8">
          <w:rPr>
            <w:lang w:val="en-GB"/>
          </w:rPr>
          <w:delText xml:space="preserve">(also known as a </w:delText>
        </w:r>
        <w:r w:rsidR="00675454" w:rsidDel="00A152B8">
          <w:rPr>
            <w:i/>
            <w:iCs/>
            <w:lang w:val="en-GB"/>
          </w:rPr>
          <w:delText xml:space="preserve">tuned-mass damper) </w:delText>
        </w:r>
        <w:r w:rsidDel="00A152B8">
          <w:rPr>
            <w:lang w:val="en-GB"/>
          </w:rPr>
          <w:delText>which will extract energy at</w:delText>
        </w:r>
        <w:r w:rsidR="00675454" w:rsidDel="00A152B8">
          <w:rPr>
            <w:lang w:val="en-GB"/>
          </w:rPr>
          <w:delText xml:space="preserve"> a</w:delText>
        </w:r>
        <w:r w:rsidDel="00A152B8">
          <w:rPr>
            <w:lang w:val="en-GB"/>
          </w:rPr>
          <w:delText xml:space="preserve"> </w:delText>
        </w:r>
        <w:r w:rsidR="00675454" w:rsidDel="00A152B8">
          <w:rPr>
            <w:lang w:val="en-GB"/>
          </w:rPr>
          <w:delText>particular</w:delText>
        </w:r>
        <w:r w:rsidDel="00A152B8">
          <w:rPr>
            <w:lang w:val="en-GB"/>
          </w:rPr>
          <w:delText xml:space="preserve"> frequency</w:delText>
        </w:r>
        <w:r w:rsidR="00C320CB" w:rsidDel="00A152B8">
          <w:rPr>
            <w:lang w:val="en-GB"/>
          </w:rPr>
          <w:delText xml:space="preserve"> (Figure 1)</w:delText>
        </w:r>
        <w:r w:rsidDel="00A152B8">
          <w:rPr>
            <w:lang w:val="en-GB"/>
          </w:rPr>
          <w:delText>.</w:delText>
        </w:r>
      </w:del>
    </w:p>
    <w:p w14:paraId="3E6D6B14" w14:textId="2CAEA4B3" w:rsidR="00794BB7" w:rsidDel="00A152B8" w:rsidRDefault="00405347" w:rsidP="00B765A3">
      <w:pPr>
        <w:spacing w:before="240"/>
        <w:jc w:val="center"/>
        <w:rPr>
          <w:del w:id="40" w:author="John S. Biggins" w:date="2023-09-28T15:50:00Z"/>
        </w:rPr>
      </w:pPr>
      <w:del w:id="41" w:author="John S. Biggins" w:date="2023-09-28T15:50:00Z">
        <w:r w:rsidRPr="00B32ACB">
          <w:rPr>
            <w:noProof/>
          </w:rPr>
          <w:drawing>
            <wp:inline distT="0" distB="0" distL="0" distR="0" wp14:anchorId="0607EC3F" wp14:editId="455EA695">
              <wp:extent cx="3712845" cy="2456815"/>
              <wp:effectExtent l="0" t="0" r="0" b="0"/>
              <wp:docPr id="167"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7"/>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2845" cy="2456815"/>
                      </a:xfrm>
                      <a:prstGeom prst="rect">
                        <a:avLst/>
                      </a:prstGeom>
                      <a:noFill/>
                      <a:ln>
                        <a:noFill/>
                      </a:ln>
                    </pic:spPr>
                  </pic:pic>
                </a:graphicData>
              </a:graphic>
            </wp:inline>
          </w:drawing>
        </w:r>
      </w:del>
    </w:p>
    <w:p w14:paraId="06B1A0BB" w14:textId="77777777" w:rsidR="00794BB7" w:rsidDel="00A152B8" w:rsidRDefault="00794BB7" w:rsidP="00C320CB">
      <w:pPr>
        <w:pStyle w:val="Illustration"/>
        <w:spacing w:after="0"/>
        <w:jc w:val="center"/>
        <w:rPr>
          <w:del w:id="42" w:author="John S. Biggins" w:date="2023-09-28T15:50:00Z"/>
        </w:rPr>
      </w:pPr>
      <w:del w:id="43" w:author="John S. Biggins" w:date="2023-09-28T15:50:00Z">
        <w:r w:rsidRPr="005D30DB" w:rsidDel="00A152B8">
          <w:rPr>
            <w:lang w:val="en-GB"/>
          </w:rPr>
          <w:delText xml:space="preserve">Figure </w:delText>
        </w:r>
        <w:r w:rsidDel="00A152B8">
          <w:fldChar w:fldCharType="begin"/>
        </w:r>
        <w:r w:rsidRPr="005D30DB" w:rsidDel="00A152B8">
          <w:rPr>
            <w:lang w:val="en-GB"/>
          </w:rPr>
          <w:delInstrText xml:space="preserve"> SEQ "Illustration" \*Arabic </w:delInstrText>
        </w:r>
        <w:r w:rsidDel="00A152B8">
          <w:fldChar w:fldCharType="separate"/>
        </w:r>
        <w:r w:rsidR="00DB1D28" w:rsidDel="00A152B8">
          <w:rPr>
            <w:noProof/>
            <w:lang w:val="en-GB"/>
          </w:rPr>
          <w:delText>1</w:delText>
        </w:r>
        <w:r w:rsidDel="00A152B8">
          <w:fldChar w:fldCharType="end"/>
        </w:r>
        <w:r w:rsidRPr="005D30DB" w:rsidDel="00A152B8">
          <w:rPr>
            <w:lang w:val="en-GB"/>
          </w:rPr>
          <w:delText xml:space="preserve">: Tuned Vibration Absorber – Taipei 101, Taiwan.  </w:delText>
        </w:r>
        <w:r w:rsidDel="00A152B8">
          <w:delText xml:space="preserve">This absorber </w:delText>
        </w:r>
        <w:r w:rsidR="00530B81" w:rsidDel="00A152B8">
          <w:delText xml:space="preserve">weighs 728 tons, and is suspended on </w:delText>
        </w:r>
        <w:r w:rsidR="00282194" w:rsidDel="00A152B8">
          <w:delText>four</w:delText>
        </w:r>
        <w:r w:rsidR="00616C1D" w:rsidDel="00A152B8">
          <w:delText xml:space="preserve"> </w:delText>
        </w:r>
        <w:r w:rsidR="00E61567" w:rsidDel="00A152B8">
          <w:delText xml:space="preserve">cables.  Its primary purpose is </w:delText>
        </w:r>
        <w:r w:rsidDel="00A152B8">
          <w:delText>to reduce wind-induced motion.</w:delText>
        </w:r>
      </w:del>
    </w:p>
    <w:p w14:paraId="676FDDD4" w14:textId="77777777" w:rsidR="0086739D" w:rsidDel="00A152B8" w:rsidRDefault="0086739D" w:rsidP="00C320CB">
      <w:pPr>
        <w:spacing w:before="120"/>
        <w:rPr>
          <w:del w:id="44" w:author="John S. Biggins" w:date="2023-09-28T15:50:00Z"/>
          <w:lang w:val="en-GB"/>
        </w:rPr>
      </w:pPr>
      <w:del w:id="45" w:author="John S. Biggins" w:date="2023-09-28T15:50:00Z">
        <w:r w:rsidDel="00A152B8">
          <w:rPr>
            <w:lang w:val="en-GB"/>
          </w:rPr>
          <w:delText xml:space="preserve">Structures are often idealised as simple systems for the purpose of analysis. The simplest of these is the single-degree-of-freedom (1DOF) </w:delText>
        </w:r>
        <w:r w:rsidR="00675454" w:rsidDel="00A152B8">
          <w:rPr>
            <w:lang w:val="en-GB"/>
          </w:rPr>
          <w:delText>mass-</w:delText>
        </w:r>
        <w:r w:rsidDel="00A152B8">
          <w:rPr>
            <w:lang w:val="en-GB"/>
          </w:rPr>
          <w:delText>sprin</w:delText>
        </w:r>
        <w:r w:rsidR="00675454" w:rsidDel="00A152B8">
          <w:rPr>
            <w:lang w:val="en-GB"/>
          </w:rPr>
          <w:delText>g</w:delText>
        </w:r>
        <w:r w:rsidDel="00A152B8">
          <w:rPr>
            <w:lang w:val="en-GB"/>
          </w:rPr>
          <w:delText xml:space="preserve"> system shown in Fig </w:delText>
        </w:r>
        <w:r w:rsidR="00B765A3" w:rsidDel="00A152B8">
          <w:rPr>
            <w:lang w:val="en-GB"/>
          </w:rPr>
          <w:delText>2.</w:delText>
        </w:r>
        <w:r w:rsidR="00675454" w:rsidDel="00A152B8">
          <w:rPr>
            <w:lang w:val="en-GB"/>
          </w:rPr>
          <w:delText xml:space="preserve">  This may be used to model a particular vibration mode of the structure.</w:delText>
        </w:r>
      </w:del>
    </w:p>
    <w:p w14:paraId="499DFB30" w14:textId="77777777" w:rsidR="0086739D" w:rsidDel="00A152B8" w:rsidRDefault="00405347" w:rsidP="00C320CB">
      <w:pPr>
        <w:spacing w:before="120"/>
        <w:rPr>
          <w:del w:id="46" w:author="John S. Biggins" w:date="2023-09-28T15:50:00Z"/>
          <w:lang w:val="en-GB"/>
        </w:rPr>
      </w:pPr>
      <w:del w:id="47" w:author="John S. Biggins" w:date="2023-09-28T15:50:00Z">
        <w:r>
          <w:rPr>
            <w:noProof/>
            <w:lang w:val="en-GB"/>
          </w:rPr>
          <mc:AlternateContent>
            <mc:Choice Requires="wpc">
              <w:drawing>
                <wp:anchor distT="0" distB="0" distL="114300" distR="114300" simplePos="0" relativeHeight="251649536" behindDoc="0" locked="0" layoutInCell="1" allowOverlap="1" wp14:anchorId="7C24628A" wp14:editId="2A0B70B7">
                  <wp:simplePos x="0" y="0"/>
                  <wp:positionH relativeFrom="column">
                    <wp:posOffset>4062095</wp:posOffset>
                  </wp:positionH>
                  <wp:positionV relativeFrom="paragraph">
                    <wp:posOffset>51435</wp:posOffset>
                  </wp:positionV>
                  <wp:extent cx="1917700" cy="2098675"/>
                  <wp:effectExtent l="0" t="12700" r="0" b="0"/>
                  <wp:wrapSquare wrapText="bothSides"/>
                  <wp:docPr id="1249" name="Canvas 4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423782537" name="Line 1251"/>
                          <wps:cNvCnPr>
                            <a:cxnSpLocks/>
                          </wps:cNvCnPr>
                          <wps:spPr bwMode="auto">
                            <a:xfrm>
                              <a:off x="202565" y="1485900"/>
                              <a:ext cx="1485900" cy="63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21257867" name="Rectangle 1252"/>
                          <wps:cNvSpPr>
                            <a:spLocks/>
                          </wps:cNvSpPr>
                          <wps:spPr bwMode="auto">
                            <a:xfrm>
                              <a:off x="203200" y="463550"/>
                              <a:ext cx="914400" cy="45720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307520667" name="Line 1253"/>
                          <wps:cNvCnPr>
                            <a:cxnSpLocks/>
                          </wps:cNvCnPr>
                          <wps:spPr bwMode="auto">
                            <a:xfrm flipH="1">
                              <a:off x="202565" y="1485900"/>
                              <a:ext cx="11366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4165701" name="Line 1254"/>
                          <wps:cNvCnPr>
                            <a:cxnSpLocks/>
                          </wps:cNvCnPr>
                          <wps:spPr bwMode="auto">
                            <a:xfrm flipH="1">
                              <a:off x="316230" y="1485900"/>
                              <a:ext cx="11366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00663491" name="Line 1255"/>
                          <wps:cNvCnPr>
                            <a:cxnSpLocks/>
                          </wps:cNvCnPr>
                          <wps:spPr bwMode="auto">
                            <a:xfrm flipH="1">
                              <a:off x="431165" y="1485900"/>
                              <a:ext cx="11366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2960168" name="Line 1256"/>
                          <wps:cNvCnPr>
                            <a:cxnSpLocks/>
                          </wps:cNvCnPr>
                          <wps:spPr bwMode="auto">
                            <a:xfrm flipH="1">
                              <a:off x="545465" y="1485900"/>
                              <a:ext cx="11303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77886458" name="Line 1257"/>
                          <wps:cNvCnPr>
                            <a:cxnSpLocks/>
                          </wps:cNvCnPr>
                          <wps:spPr bwMode="auto">
                            <a:xfrm flipH="1">
                              <a:off x="659765" y="1485900"/>
                              <a:ext cx="11303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5792396" name="Line 1258"/>
                          <wps:cNvCnPr>
                            <a:cxnSpLocks/>
                          </wps:cNvCnPr>
                          <wps:spPr bwMode="auto">
                            <a:xfrm flipH="1">
                              <a:off x="774065" y="1485900"/>
                              <a:ext cx="113665" cy="1149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84565147" name="Line 1259"/>
                          <wps:cNvCnPr>
                            <a:cxnSpLocks/>
                          </wps:cNvCnPr>
                          <wps:spPr bwMode="auto">
                            <a:xfrm flipH="1">
                              <a:off x="887730" y="1485900"/>
                              <a:ext cx="11366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0669036" name="Line 1260"/>
                          <wps:cNvCnPr>
                            <a:cxnSpLocks/>
                          </wps:cNvCnPr>
                          <wps:spPr bwMode="auto">
                            <a:xfrm flipH="1">
                              <a:off x="1002665" y="1485900"/>
                              <a:ext cx="11366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55256317" name="Line 1261"/>
                          <wps:cNvCnPr>
                            <a:cxnSpLocks/>
                          </wps:cNvCnPr>
                          <wps:spPr bwMode="auto">
                            <a:xfrm flipH="1">
                              <a:off x="1116965" y="1485900"/>
                              <a:ext cx="113665" cy="1149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020767" name="Line 1262"/>
                          <wps:cNvCnPr>
                            <a:cxnSpLocks/>
                          </wps:cNvCnPr>
                          <wps:spPr bwMode="auto">
                            <a:xfrm flipH="1">
                              <a:off x="1231265" y="1485900"/>
                              <a:ext cx="11239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7274577" name="Line 1263"/>
                          <wps:cNvCnPr>
                            <a:cxnSpLocks/>
                          </wps:cNvCnPr>
                          <wps:spPr bwMode="auto">
                            <a:xfrm>
                              <a:off x="1231265" y="685800"/>
                              <a:ext cx="45783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05671784" name="Line 1264"/>
                          <wps:cNvCnPr>
                            <a:cxnSpLocks/>
                          </wps:cNvCnPr>
                          <wps:spPr bwMode="auto">
                            <a:xfrm flipH="1">
                              <a:off x="1345565" y="1485900"/>
                              <a:ext cx="11239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18867014" name="Line 1265"/>
                          <wps:cNvCnPr>
                            <a:cxnSpLocks/>
                          </wps:cNvCnPr>
                          <wps:spPr bwMode="auto">
                            <a:xfrm flipH="1">
                              <a:off x="1459230" y="1485900"/>
                              <a:ext cx="11366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2626630" name="Line 1266"/>
                          <wps:cNvCnPr>
                            <a:cxnSpLocks/>
                          </wps:cNvCnPr>
                          <wps:spPr bwMode="auto">
                            <a:xfrm flipH="1">
                              <a:off x="1574165" y="1485900"/>
                              <a:ext cx="109855" cy="1155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3574252" name="Line 1267"/>
                          <wps:cNvCnPr>
                            <a:cxnSpLocks/>
                          </wps:cNvCnPr>
                          <wps:spPr bwMode="auto">
                            <a:xfrm flipV="1">
                              <a:off x="1459865" y="685800"/>
                              <a:ext cx="635" cy="800100"/>
                            </a:xfrm>
                            <a:prstGeom prst="line">
                              <a:avLst/>
                            </a:prstGeom>
                            <a:noFill/>
                            <a:ln w="9525">
                              <a:solidFill>
                                <a:srgbClr val="000000"/>
                              </a:solidFill>
                              <a:round/>
                              <a:headEnd/>
                              <a:tailEnd type="triangle" w="med" len="lg"/>
                            </a:ln>
                            <a:extLst>
                              <a:ext uri="{909E8E84-426E-40DD-AFC4-6F175D3DCCD1}">
                                <a14:hiddenFill xmlns:a14="http://schemas.microsoft.com/office/drawing/2010/main">
                                  <a:noFill/>
                                </a14:hiddenFill>
                              </a:ext>
                            </a:extLst>
                          </wps:spPr>
                          <wps:bodyPr/>
                        </wps:wsp>
                        <wps:wsp>
                          <wps:cNvPr id="585761101" name="Text Box 1268"/>
                          <wps:cNvSpPr txBox="1">
                            <a:spLocks/>
                          </wps:cNvSpPr>
                          <wps:spPr bwMode="auto">
                            <a:xfrm>
                              <a:off x="184150" y="1114425"/>
                              <a:ext cx="113665"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6F771" w14:textId="77777777" w:rsidR="002B6772" w:rsidRPr="00947A3B" w:rsidRDefault="002B6772" w:rsidP="00917997">
                                <w:pPr>
                                  <w:rPr>
                                    <w:i/>
                                  </w:rPr>
                                </w:pPr>
                                <w:r>
                                  <w:rPr>
                                    <w:i/>
                                  </w:rPr>
                                  <w:t>k</w:t>
                                </w:r>
                              </w:p>
                            </w:txbxContent>
                          </wps:txbx>
                          <wps:bodyPr rot="0" vert="horz" wrap="square" lIns="0" tIns="0" rIns="0" bIns="0" anchor="t" anchorCtr="0" upright="1">
                            <a:noAutofit/>
                          </wps:bodyPr>
                        </wps:wsp>
                        <wps:wsp>
                          <wps:cNvPr id="1191779634" name="Text Box 1269"/>
                          <wps:cNvSpPr txBox="1">
                            <a:spLocks/>
                          </wps:cNvSpPr>
                          <wps:spPr bwMode="auto">
                            <a:xfrm>
                              <a:off x="583565" y="581025"/>
                              <a:ext cx="1143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7F90F" w14:textId="77777777" w:rsidR="002B6772" w:rsidRPr="00947A3B" w:rsidRDefault="002B6772" w:rsidP="00917997">
                                <w:pPr>
                                  <w:rPr>
                                    <w:i/>
                                  </w:rPr>
                                </w:pPr>
                                <w:r>
                                  <w:rPr>
                                    <w:i/>
                                  </w:rPr>
                                  <w:t>m</w:t>
                                </w:r>
                              </w:p>
                            </w:txbxContent>
                          </wps:txbx>
                          <wps:bodyPr rot="0" vert="horz" wrap="square" lIns="0" tIns="0" rIns="0" bIns="0" anchor="t" anchorCtr="0" upright="1">
                            <a:noAutofit/>
                          </wps:bodyPr>
                        </wps:wsp>
                        <wps:wsp>
                          <wps:cNvPr id="40651649" name="Line 1270"/>
                          <wps:cNvCnPr>
                            <a:cxnSpLocks/>
                          </wps:cNvCnPr>
                          <wps:spPr bwMode="auto">
                            <a:xfrm flipV="1">
                              <a:off x="659765" y="0"/>
                              <a:ext cx="0" cy="457835"/>
                            </a:xfrm>
                            <a:prstGeom prst="line">
                              <a:avLst/>
                            </a:prstGeom>
                            <a:noFill/>
                            <a:ln w="9525">
                              <a:solidFill>
                                <a:srgbClr val="000000"/>
                              </a:solidFill>
                              <a:round/>
                              <a:headEnd/>
                              <a:tailEnd type="triangle" w="med" len="lg"/>
                            </a:ln>
                            <a:extLst>
                              <a:ext uri="{909E8E84-426E-40DD-AFC4-6F175D3DCCD1}">
                                <a14:hiddenFill xmlns:a14="http://schemas.microsoft.com/office/drawing/2010/main">
                                  <a:noFill/>
                                </a14:hiddenFill>
                              </a:ext>
                            </a:extLst>
                          </wps:spPr>
                          <wps:bodyPr/>
                        </wps:wsp>
                        <wps:wsp>
                          <wps:cNvPr id="1609579428" name="Text Box 1271"/>
                          <wps:cNvSpPr txBox="1">
                            <a:spLocks/>
                          </wps:cNvSpPr>
                          <wps:spPr bwMode="auto">
                            <a:xfrm>
                              <a:off x="745490" y="153035"/>
                              <a:ext cx="114935" cy="227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F7657" w14:textId="77777777" w:rsidR="002B6772" w:rsidRPr="00947A3B" w:rsidRDefault="002B6772" w:rsidP="00917997">
                                <w:pPr>
                                  <w:rPr>
                                    <w:i/>
                                  </w:rPr>
                                </w:pPr>
                                <w:r>
                                  <w:rPr>
                                    <w:i/>
                                  </w:rPr>
                                  <w:t>f</w:t>
                                </w:r>
                              </w:p>
                            </w:txbxContent>
                          </wps:txbx>
                          <wps:bodyPr rot="0" vert="horz" wrap="square" lIns="0" tIns="0" rIns="0" bIns="0" anchor="t" anchorCtr="0" upright="1">
                            <a:noAutofit/>
                          </wps:bodyPr>
                        </wps:wsp>
                        <wps:wsp>
                          <wps:cNvPr id="2056200160" name="Text Box 1272"/>
                          <wps:cNvSpPr txBox="1">
                            <a:spLocks/>
                          </wps:cNvSpPr>
                          <wps:spPr bwMode="auto">
                            <a:xfrm>
                              <a:off x="1545590" y="962660"/>
                              <a:ext cx="114935" cy="227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6F421C" w14:textId="77777777" w:rsidR="002B6772" w:rsidRPr="00947A3B" w:rsidRDefault="002B6772" w:rsidP="00917997">
                                <w:pPr>
                                  <w:rPr>
                                    <w:i/>
                                  </w:rPr>
                                </w:pPr>
                                <w:r>
                                  <w:rPr>
                                    <w:i/>
                                  </w:rPr>
                                  <w:t>y</w:t>
                                </w:r>
                              </w:p>
                            </w:txbxContent>
                          </wps:txbx>
                          <wps:bodyPr rot="0" vert="horz" wrap="square" lIns="0" tIns="0" rIns="0" bIns="0" anchor="t" anchorCtr="0" upright="1">
                            <a:noAutofit/>
                          </wps:bodyPr>
                        </wps:wsp>
                        <wps:wsp>
                          <wps:cNvPr id="153920336" name="Text Box 1273"/>
                          <wps:cNvSpPr txBox="1">
                            <a:spLocks/>
                          </wps:cNvSpPr>
                          <wps:spPr bwMode="auto">
                            <a:xfrm>
                              <a:off x="88900" y="1714500"/>
                              <a:ext cx="1715135" cy="227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74F6A" w14:textId="77777777" w:rsidR="002B6772" w:rsidRPr="00B765A3" w:rsidRDefault="002B6772" w:rsidP="00917997">
                                <w:pPr>
                                  <w:rPr>
                                    <w:i/>
                                    <w:iCs/>
                                  </w:rPr>
                                </w:pPr>
                                <w:r w:rsidRPr="00B765A3">
                                  <w:rPr>
                                    <w:i/>
                                    <w:iCs/>
                                  </w:rPr>
                                  <w:t>Figure 2: 1DOF system</w:t>
                                </w:r>
                              </w:p>
                            </w:txbxContent>
                          </wps:txbx>
                          <wps:bodyPr rot="0" vert="horz" wrap="square" lIns="0" tIns="0" rIns="0" bIns="0" anchor="t" anchorCtr="0" upright="1">
                            <a:noAutofit/>
                          </wps:bodyPr>
                        </wps:wsp>
                        <wpg:wgp>
                          <wpg:cNvPr id="399331245" name="Group 1274"/>
                          <wpg:cNvGrpSpPr>
                            <a:grpSpLocks/>
                          </wpg:cNvGrpSpPr>
                          <wpg:grpSpPr bwMode="auto">
                            <a:xfrm>
                              <a:off x="317500" y="914400"/>
                              <a:ext cx="228600" cy="570865"/>
                              <a:chOff x="3696" y="3429"/>
                              <a:chExt cx="459" cy="1080"/>
                            </a:xfrm>
                          </wpg:grpSpPr>
                          <wps:wsp>
                            <wps:cNvPr id="1779211115" name="Line 1275"/>
                            <wps:cNvCnPr>
                              <a:cxnSpLocks/>
                            </wps:cNvCnPr>
                            <wps:spPr bwMode="auto">
                              <a:xfrm flipH="1">
                                <a:off x="3696" y="3429"/>
                                <a:ext cx="306" cy="15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74744089" name="Line 1276"/>
                            <wps:cNvCnPr>
                              <a:cxnSpLocks/>
                            </wps:cNvCnPr>
                            <wps:spPr bwMode="auto">
                              <a:xfrm>
                                <a:off x="3696" y="3583"/>
                                <a:ext cx="459" cy="15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1324091" name="Line 1277"/>
                            <wps:cNvCnPr>
                              <a:cxnSpLocks/>
                            </wps:cNvCnPr>
                            <wps:spPr bwMode="auto">
                              <a:xfrm flipH="1">
                                <a:off x="3696" y="3737"/>
                                <a:ext cx="459" cy="1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3573897" name="Line 1278"/>
                            <wps:cNvCnPr>
                              <a:cxnSpLocks/>
                            </wps:cNvCnPr>
                            <wps:spPr bwMode="auto">
                              <a:xfrm>
                                <a:off x="3696" y="3892"/>
                                <a:ext cx="459" cy="15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55373561" name="Line 1279"/>
                            <wps:cNvCnPr>
                              <a:cxnSpLocks/>
                            </wps:cNvCnPr>
                            <wps:spPr bwMode="auto">
                              <a:xfrm flipH="1">
                                <a:off x="3696" y="4046"/>
                                <a:ext cx="459" cy="15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60178803" name="Line 1280"/>
                            <wps:cNvCnPr>
                              <a:cxnSpLocks/>
                            </wps:cNvCnPr>
                            <wps:spPr bwMode="auto">
                              <a:xfrm>
                                <a:off x="3696" y="4200"/>
                                <a:ext cx="459" cy="15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3812585" name="Line 1281"/>
                            <wps:cNvCnPr>
                              <a:cxnSpLocks/>
                            </wps:cNvCnPr>
                            <wps:spPr bwMode="auto">
                              <a:xfrm flipH="1">
                                <a:off x="3849" y="4354"/>
                                <a:ext cx="306" cy="1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73297480" name="Group 1282"/>
                          <wpg:cNvGrpSpPr>
                            <a:grpSpLocks/>
                          </wpg:cNvGrpSpPr>
                          <wpg:grpSpPr bwMode="auto">
                            <a:xfrm>
                              <a:off x="774700" y="914400"/>
                              <a:ext cx="228600" cy="571500"/>
                              <a:chOff x="6866" y="4548"/>
                              <a:chExt cx="360" cy="1440"/>
                            </a:xfrm>
                          </wpg:grpSpPr>
                          <wps:wsp>
                            <wps:cNvPr id="185786198" name="Line 1283"/>
                            <wps:cNvCnPr>
                              <a:cxnSpLocks/>
                            </wps:cNvCnPr>
                            <wps:spPr bwMode="auto">
                              <a:xfrm>
                                <a:off x="7046" y="4548"/>
                                <a:ext cx="1"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57546877" name="Line 1284"/>
                            <wps:cNvCnPr>
                              <a:cxnSpLocks/>
                            </wps:cNvCnPr>
                            <wps:spPr bwMode="auto">
                              <a:xfrm>
                                <a:off x="6866" y="5088"/>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0679146" name="Line 1285"/>
                            <wps:cNvCnPr>
                              <a:cxnSpLocks/>
                            </wps:cNvCnPr>
                            <wps:spPr bwMode="auto">
                              <a:xfrm>
                                <a:off x="6866" y="4908"/>
                                <a:ext cx="1"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8369813" name="Line 1286"/>
                            <wps:cNvCnPr>
                              <a:cxnSpLocks/>
                            </wps:cNvCnPr>
                            <wps:spPr bwMode="auto">
                              <a:xfrm>
                                <a:off x="6866" y="5448"/>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1622971" name="Line 1287"/>
                            <wps:cNvCnPr>
                              <a:cxnSpLocks/>
                            </wps:cNvCnPr>
                            <wps:spPr bwMode="auto">
                              <a:xfrm flipV="1">
                                <a:off x="7226" y="4908"/>
                                <a:ext cx="0"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4012860" name="Line 1288"/>
                            <wps:cNvCnPr>
                              <a:cxnSpLocks/>
                            </wps:cNvCnPr>
                            <wps:spPr bwMode="auto">
                              <a:xfrm>
                                <a:off x="7046" y="5448"/>
                                <a:ext cx="0"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152163353" name="Text Box 1289"/>
                          <wps:cNvSpPr txBox="1">
                            <a:spLocks/>
                          </wps:cNvSpPr>
                          <wps:spPr bwMode="auto">
                            <a:xfrm>
                              <a:off x="1098550" y="1085850"/>
                              <a:ext cx="113665"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1C290" w14:textId="77777777" w:rsidR="002B6772" w:rsidRPr="008B63BE" w:rsidRDefault="002B6772" w:rsidP="00917997">
                                <w:pPr>
                                  <w:rPr>
                                    <w:rFonts w:ascii="Symbol" w:hAnsi="Symbol"/>
                                  </w:rPr>
                                </w:pPr>
                                <w:r w:rsidRPr="008B63BE">
                                  <w:rPr>
                                    <w:rFonts w:ascii="Symbol" w:hAnsi="Symbol"/>
                                  </w:rPr>
                                  <w:t></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C24628A" id="Canvas 42" o:spid="_x0000_s1026" editas="canvas" style="position:absolute;margin-left:319.85pt;margin-top:4.05pt;width:151pt;height:165.25pt;z-index:251649536" coordsize="19177,209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9177;height:20986;visibility:visible;mso-wrap-style:square">
                    <v:fill o:detectmouseclick="t"/>
                    <v:path o:connecttype="none"/>
                  </v:shape>
                  <v:line id="Line 1251" o:spid="_x0000_s1028" style="position:absolute;visibility:visible;mso-wrap-style:square" from="2025,14859" to="16884,148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" strokeweight="2.25pt">
                    <o:lock v:ext="edit" shapetype="f"/>
                  </v:line>
                  <v:rect id="Rectangle 1252" o:spid="_x0000_s1029" style="position:absolute;left:2032;top:4635;width:9144;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" strokeweight="2.25pt">
                    <v:path arrowok="t"/>
                  </v:rect>
                  <v:line id="Line 1253" o:spid="_x0000_s1030" style="position:absolute;flip:x;visibility:visible;mso-wrap-style:square" from="2025,14859" to="3162,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">
                    <o:lock v:ext="edit" shapetype="f"/>
                  </v:line>
                  <v:line id="Line 1254" o:spid="_x0000_s1031" style="position:absolute;flip:x;visibility:visible;mso-wrap-style:square" from="3162,14859" to="4298,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">
                    <o:lock v:ext="edit" shapetype="f"/>
                  </v:line>
                  <v:line id="Line 1255" o:spid="_x0000_s1032" style="position:absolute;flip:x;visibility:visible;mso-wrap-style:square" from="4311,14859" to="5448,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">
                    <o:lock v:ext="edit" shapetype="f"/>
                  </v:line>
                  <v:line id="Line 1256" o:spid="_x0000_s1033" style="position:absolute;flip:x;visibility:visible;mso-wrap-style:square" from="5454,14859" to="6584,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">
                    <o:lock v:ext="edit" shapetype="f"/>
                  </v:line>
                  <v:line id="Line 1257" o:spid="_x0000_s1034" style="position:absolute;flip:x;visibility:visible;mso-wrap-style:square" from="6597,14859" to="7727,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">
                    <o:lock v:ext="edit" shapetype="f"/>
                  </v:line>
                  <v:line id="Line 1258" o:spid="_x0000_s1035" style="position:absolute;flip:x;visibility:visible;mso-wrap-style:square" from="7740,14859" to="8877,160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">
                    <o:lock v:ext="edit" shapetype="f"/>
                  </v:line>
                  <v:line id="Line 1259" o:spid="_x0000_s1036" style="position:absolute;flip:x;visibility:visible;mso-wrap-style:square" from="8877,14859" to="10013,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">
                    <o:lock v:ext="edit" shapetype="f"/>
                  </v:line>
                  <v:line id="Line 1260" o:spid="_x0000_s1037" style="position:absolute;flip:x;visibility:visible;mso-wrap-style:square" from="10026,14859" to="11163,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">
                    <o:lock v:ext="edit" shapetype="f"/>
                  </v:line>
                  <v:line id="Line 1261" o:spid="_x0000_s1038" style="position:absolute;flip:x;visibility:visible;mso-wrap-style:square" from="11169,14859" to="12306,160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">
                    <o:lock v:ext="edit" shapetype="f"/>
                  </v:line>
                  <v:line id="Line 1262" o:spid="_x0000_s1039" style="position:absolute;flip:x;visibility:visible;mso-wrap-style:square" from="12312,14859" to="13436,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">
                    <o:lock v:ext="edit" shapetype="f"/>
                  </v:line>
                  <v:line id="Line 1263" o:spid="_x0000_s1040" style="position:absolute;visibility:visible;mso-wrap-style:square" from="12312,6858" to="16891,68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">
                    <o:lock v:ext="edit" shapetype="f"/>
                  </v:line>
                  <v:line id="Line 1264" o:spid="_x0000_s1041" style="position:absolute;flip:x;visibility:visible;mso-wrap-style:square" from="13455,14859" to="14579,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">
                    <o:lock v:ext="edit" shapetype="f"/>
                  </v:line>
                  <v:line id="Line 1265" o:spid="_x0000_s1042" style="position:absolute;flip:x;visibility:visible;mso-wrap-style:square" from="14592,14859" to="15728,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">
                    <o:lock v:ext="edit" shapetype="f"/>
                  </v:line>
                  <v:line id="Line 1266" o:spid="_x0000_s1043" style="position:absolute;flip:x;visibility:visible;mso-wrap-style:square" from="15741,14859" to="16840,16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">
                    <o:lock v:ext="edit" shapetype="f"/>
                  </v:line>
                  <v:line id="Line 1267" o:spid="_x0000_s1044" style="position:absolute;flip:y;visibility:visible;mso-wrap-style:square" from="14598,6858" to="14605,148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">
                    <v:stroke endarrow="block" endarrowlength="long"/>
                    <o:lock v:ext="edit" shapetype="f"/>
                  </v:line>
                  <v:shapetype id="_x0000_t202" coordsize="21600,21600" o:spt="202" path="m,l,21600r21600,l21600,xe">
                    <v:stroke joinstyle="miter"/>
                    <v:path gradientshapeok="t" o:connecttype="rect"/>
                  </v:shapetype>
                  <v:shape id="Text Box 1268" o:spid="_x0000_s1045" type="#_x0000_t202" style="position:absolute;left:1841;top:11144;width:1137;height:22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" filled="f" stroked="f">
                    <v:path arrowok="t"/>
                    <v:textbox inset="0,0,0,0">
                      <w:txbxContent>
                        <w:p w14:paraId="5756F771" w14:textId="77777777" w:rsidR="002B6772" w:rsidRPr="00947A3B" w:rsidRDefault="002B6772" w:rsidP="00917997">
                          <w:pPr>
                            <w:rPr>
                              <w:i/>
                            </w:rPr>
                          </w:pPr>
                          <w:r>
                            <w:rPr>
                              <w:i/>
                            </w:rPr>
                            <w:t>k</w:t>
                          </w:r>
                        </w:p>
                      </w:txbxContent>
                    </v:textbox>
                  </v:shape>
                  <v:shape id="Text Box 1269" o:spid="_x0000_s1046" type="#_x0000_t202" style="position:absolute;left:5835;top:5810;width:114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" filled="f" stroked="f">
                    <v:path arrowok="t"/>
                    <v:textbox inset="0,0,0,0">
                      <w:txbxContent>
                        <w:p w14:paraId="70D7F90F" w14:textId="77777777" w:rsidR="002B6772" w:rsidRPr="00947A3B" w:rsidRDefault="002B6772" w:rsidP="00917997">
                          <w:pPr>
                            <w:rPr>
                              <w:i/>
                            </w:rPr>
                          </w:pPr>
                          <w:r>
                            <w:rPr>
                              <w:i/>
                            </w:rPr>
                            <w:t>m</w:t>
                          </w:r>
                        </w:p>
                      </w:txbxContent>
                    </v:textbox>
                  </v:shape>
                  <v:line id="Line 1270" o:spid="_x0000_s1047" style="position:absolute;flip:y;visibility:visible;mso-wrap-style:square" from="6597,0" to="6597,45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">
                    <v:stroke endarrow="block" endarrowlength="long"/>
                    <o:lock v:ext="edit" shapetype="f"/>
                  </v:line>
                  <v:shape id="Text Box 1271" o:spid="_x0000_s1048" type="#_x0000_t202" style="position:absolute;left:7454;top:1530;width:1150;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" filled="f" stroked="f">
                    <v:path arrowok="t"/>
                    <v:textbox inset="0,0,0,0">
                      <w:txbxContent>
                        <w:p w14:paraId="042F7657" w14:textId="77777777" w:rsidR="002B6772" w:rsidRPr="00947A3B" w:rsidRDefault="002B6772" w:rsidP="00917997">
                          <w:pPr>
                            <w:rPr>
                              <w:i/>
                            </w:rPr>
                          </w:pPr>
                          <w:r>
                            <w:rPr>
                              <w:i/>
                            </w:rPr>
                            <w:t>f</w:t>
                          </w:r>
                        </w:p>
                      </w:txbxContent>
                    </v:textbox>
                  </v:shape>
                  <v:shape id="Text Box 1272" o:spid="_x0000_s1049" type="#_x0000_t202" style="position:absolute;left:15455;top:9626;width:1150;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" filled="f" stroked="f">
                    <v:path arrowok="t"/>
                    <v:textbox inset="0,0,0,0">
                      <w:txbxContent>
                        <w:p w14:paraId="206F421C" w14:textId="77777777" w:rsidR="002B6772" w:rsidRPr="00947A3B" w:rsidRDefault="002B6772" w:rsidP="00917997">
                          <w:pPr>
                            <w:rPr>
                              <w:i/>
                            </w:rPr>
                          </w:pPr>
                          <w:r>
                            <w:rPr>
                              <w:i/>
                            </w:rPr>
                            <w:t>y</w:t>
                          </w:r>
                        </w:p>
                      </w:txbxContent>
                    </v:textbox>
                  </v:shape>
                  <v:shape id="Text Box 1273" o:spid="_x0000_s1050" type="#_x0000_t202" style="position:absolute;left:889;top:17145;width:17151;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" filled="f" stroked="f">
                    <v:path arrowok="t"/>
                    <v:textbox inset="0,0,0,0">
                      <w:txbxContent>
                        <w:p w14:paraId="4BD74F6A" w14:textId="77777777" w:rsidR="002B6772" w:rsidRPr="00B765A3" w:rsidRDefault="002B6772" w:rsidP="00917997">
                          <w:pPr>
                            <w:rPr>
                              <w:i/>
                              <w:iCs/>
                            </w:rPr>
                          </w:pPr>
                          <w:r w:rsidRPr="00B765A3">
                            <w:rPr>
                              <w:i/>
                              <w:iCs/>
                            </w:rPr>
                            <w:t>Figure 2: 1DOF system</w:t>
                          </w:r>
                        </w:p>
                      </w:txbxContent>
                    </v:textbox>
                  </v:shape>
                  <v:group id="Group 1274" o:spid="_x0000_s1051" style="position:absolute;left:3175;top:9144;width:2286;height:5708" coordorigin="3696,3429" coordsize="459,1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">
                    <v:line id="Line 1275" o:spid="_x0000_s1052" style="position:absolute;flip:x;visibility:visible;mso-wrap-style:square" from="3696,3429" to="4002,35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">
                      <o:lock v:ext="edit" shapetype="f"/>
                    </v:line>
                    <v:line id="Line 1276" o:spid="_x0000_s1053" style="position:absolute;visibility:visible;mso-wrap-style:square" from="3696,3583" to="4155,37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">
                      <o:lock v:ext="edit" shapetype="f"/>
                    </v:line>
                    <v:line id="Line 1277" o:spid="_x0000_s1054" style="position:absolute;flip:x;visibility:visible;mso-wrap-style:square" from="3696,3737" to="4155,3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">
                      <o:lock v:ext="edit" shapetype="f"/>
                    </v:line>
                    <v:line id="Line 1278" o:spid="_x0000_s1055" style="position:absolute;visibility:visible;mso-wrap-style:square" from="3696,3892" to="4155,40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">
                      <o:lock v:ext="edit" shapetype="f"/>
                    </v:line>
                    <v:line id="Line 1279" o:spid="_x0000_s1056" style="position:absolute;flip:x;visibility:visible;mso-wrap-style:square" from="3696,4046" to="4155,42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">
                      <o:lock v:ext="edit" shapetype="f"/>
                    </v:line>
                    <v:line id="Line 1280" o:spid="_x0000_s1057" style="position:absolute;visibility:visible;mso-wrap-style:square" from="3696,4200" to="4155,43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">
                      <o:lock v:ext="edit" shapetype="f"/>
                    </v:line>
                    <v:line id="Line 1281" o:spid="_x0000_s1058" style="position:absolute;flip:x;visibility:visible;mso-wrap-style:square" from="3849,4354" to="4155,45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">
                      <o:lock v:ext="edit" shapetype="f"/>
                    </v:line>
                  </v:group>
                  <v:group id="Group 1282" o:spid="_x0000_s1059" style="position:absolute;left:7747;top:9144;width:2286;height:5715" coordorigin="6866,4548" coordsize="360,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">
                    <v:line id="Line 1283" o:spid="_x0000_s1060" style="position:absolute;visibility:visible;mso-wrap-style:square" from="7046,4548" to="7047,50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">
                      <o:lock v:ext="edit" shapetype="f"/>
                    </v:line>
                    <v:line id="Line 1284" o:spid="_x0000_s1061" style="position:absolute;visibility:visible;mso-wrap-style:square" from="6866,5088" to="7226,50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">
                      <o:lock v:ext="edit" shapetype="f"/>
                    </v:line>
                    <v:line id="Line 1285" o:spid="_x0000_s1062" style="position:absolute;visibility:visible;mso-wrap-style:square" from="6866,4908" to="6867,54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">
                      <o:lock v:ext="edit" shapetype="f"/>
                    </v:line>
                    <v:line id="Line 1286" o:spid="_x0000_s1063" style="position:absolute;visibility:visible;mso-wrap-style:square" from="6866,5448" to="7226,54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">
                      <o:lock v:ext="edit" shapetype="f"/>
                    </v:line>
                    <v:line id="Line 1287" o:spid="_x0000_s1064" style="position:absolute;flip:y;visibility:visible;mso-wrap-style:square" from="7226,4908" to="7226,54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">
                      <o:lock v:ext="edit" shapetype="f"/>
                    </v:line>
                    <v:line id="Line 1288" o:spid="_x0000_s1065" style="position:absolute;visibility:visible;mso-wrap-style:square" from="7046,5448" to="7046,59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">
                      <o:lock v:ext="edit" shapetype="f"/>
                    </v:line>
                  </v:group>
                  <v:shape id="Text Box 1289" o:spid="_x0000_s1066" type="#_x0000_t202" style="position:absolute;left:10985;top:10858;width:1137;height:2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" filled="f" stroked="f">
                    <v:path arrowok="t"/>
                    <v:textbox inset="0,0,0,0">
                      <w:txbxContent>
                        <w:p w14:paraId="2CF1C290" w14:textId="77777777" w:rsidR="002B6772" w:rsidRPr="008B63BE" w:rsidRDefault="002B6772" w:rsidP="00917997">
                          <w:pPr>
                            <w:rPr>
                              <w:rFonts w:ascii="Symbol" w:hAnsi="Symbol"/>
                            </w:rPr>
                          </w:pPr>
                          <w:r w:rsidRPr="008B63BE">
                            <w:rPr>
                              <w:rFonts w:ascii="Symbol" w:hAnsi="Symbol"/>
                            </w:rPr>
                            <w:t></w:t>
                          </w:r>
                        </w:p>
                      </w:txbxContent>
                    </v:textbox>
                  </v:shape>
                  <w10:wrap type="square"/>
                </v:group>
              </w:pict>
            </mc:Fallback>
          </mc:AlternateContent>
        </w:r>
        <w:r w:rsidR="0086739D" w:rsidDel="00A152B8">
          <w:rPr>
            <w:lang w:val="en-GB"/>
          </w:rPr>
          <w:delText>In a static analysis, the displacement</w:delText>
        </w:r>
        <w:r w:rsidR="00ED30A1" w:rsidDel="00A152B8">
          <w:rPr>
            <w:lang w:val="en-GB"/>
          </w:rPr>
          <w:delText xml:space="preserve"> is given by Hooke’s Law:</w:delText>
        </w:r>
      </w:del>
    </w:p>
    <w:p w14:paraId="4CBA2CDD" w14:textId="77777777" w:rsidR="0086739D" w:rsidRPr="006652E9" w:rsidDel="00A152B8" w:rsidRDefault="00C92D6F" w:rsidP="00112963">
      <w:pPr>
        <w:jc w:val="center"/>
        <w:rPr>
          <w:del w:id="48" w:author="John S. Biggins" w:date="2023-09-28T15:50:00Z"/>
          <w:lang w:val="en-GB"/>
        </w:rPr>
      </w:pPr>
      <w:del w:id="49" w:author="John S. Biggins" w:date="2023-09-28T15:50:00Z">
        <w:r w:rsidRPr="00C92D6F" w:rsidDel="00A152B8">
          <w:rPr>
            <w:rFonts w:cs="Arial"/>
            <w:lang w:val="en-GB"/>
          </w:rPr>
          <w:fldChar w:fldCharType="begin"/>
        </w:r>
        <w:r w:rsidRPr="00C92D6F" w:rsidDel="00A152B8">
          <w:rPr>
            <w:rFonts w:cs="Arial"/>
            <w:lang w:val="en-GB"/>
          </w:rPr>
          <w:delInstrText xml:space="preserve"> QUOTE </w:delInstrText>
        </w:r>
        <w:r w:rsidR="00587B53" w:rsidRPr="00C92D6F">
          <w:rPr>
            <w:noProof/>
            <w:position w:val="-12"/>
          </w:rPr>
          <w:pict w14:anchorId="7A78F1F6">
            <v:shape id="_x0000_i1081" type="#_x0000_t75" alt="" style="width:58.4pt;height:20.4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00&quot;/&gt;&lt;w:bordersDontSurroundHeader/&gt;&lt;w:bordersDontSurroundFooter/&gt;&lt;w:stylePaneFormatFilter w:val=&quot;3F01&quot;/&gt;&lt;w:defaultTabStop w:val=&quot;720&quot;/&gt;&lt;w:drawingGridHorizontalSpacing w:val=&quot;120&quot;/&gt;&lt;w:drawingGridVerticalSpacing w:val=&quot;57&quot;/&gt;&lt;w:displayHorizontalDrawingGridEvery w:val=&quot;2&quot;/&gt;&lt;w:doNotShadeFormData/&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compat&gt;&lt;wsp:rsids&gt;&lt;wsp:rsidRoot wsp:val=&quot;007E2514&quot;/&gt;&lt;wsp:rsid wsp:val=&quot;000009E1&quot;/&gt;&lt;wsp:rsid wsp:val=&quot;000206E3&quot;/&gt;&lt;wsp:rsid wsp:val=&quot;00026CDA&quot;/&gt;&lt;wsp:rsid wsp:val=&quot;000301E2&quot;/&gt;&lt;wsp:rsid wsp:val=&quot;0003054B&quot;/&gt;&lt;wsp:rsid wsp:val=&quot;000467AF&quot;/&gt;&lt;wsp:rsid wsp:val=&quot;00053DCB&quot;/&gt;&lt;wsp:rsid wsp:val=&quot;00087143&quot;/&gt;&lt;wsp:rsid wsp:val=&quot;000B62D3&quot;/&gt;&lt;wsp:rsid wsp:val=&quot;000D0BDD&quot;/&gt;&lt;wsp:rsid wsp:val=&quot;000F4E3C&quot;/&gt;&lt;wsp:rsid wsp:val=&quot;00100F84&quot;/&gt;&lt;wsp:rsid wsp:val=&quot;00102F34&quot;/&gt;&lt;wsp:rsid wsp:val=&quot;00104A4F&quot;/&gt;&lt;wsp:rsid wsp:val=&quot;00112963&quot;/&gt;&lt;wsp:rsid wsp:val=&quot;00136AE2&quot;/&gt;&lt;wsp:rsid wsp:val=&quot;0014204F&quot;/&gt;&lt;wsp:rsid wsp:val=&quot;00147E8B&quot;/&gt;&lt;wsp:rsid wsp:val=&quot;00155A77&quot;/&gt;&lt;wsp:rsid wsp:val=&quot;0017778B&quot;/&gt;&lt;wsp:rsid wsp:val=&quot;001926C3&quot;/&gt;&lt;wsp:rsid wsp:val=&quot;00197467&quot;/&gt;&lt;wsp:rsid wsp:val=&quot;001A1066&quot;/&gt;&lt;wsp:rsid wsp:val=&quot;001B1F84&quot;/&gt;&lt;wsp:rsid wsp:val=&quot;001C5C5C&quot;/&gt;&lt;wsp:rsid wsp:val=&quot;001F48EA&quot;/&gt;&lt;wsp:rsid wsp:val=&quot;001F5B7B&quot;/&gt;&lt;wsp:rsid wsp:val=&quot;00213924&quot;/&gt;&lt;wsp:rsid wsp:val=&quot;00226EE4&quot;/&gt;&lt;wsp:rsid wsp:val=&quot;00230F46&quot;/&gt;&lt;wsp:rsid wsp:val=&quot;00233B20&quot;/&gt;&lt;wsp:rsid wsp:val=&quot;00255648&quot;/&gt;&lt;wsp:rsid wsp:val=&quot;0025745B&quot;/&gt;&lt;wsp:rsid wsp:val=&quot;002657A1&quot;/&gt;&lt;wsp:rsid wsp:val=&quot;0026652F&quot;/&gt;&lt;wsp:rsid wsp:val=&quot;0027579E&quot;/&gt;&lt;wsp:rsid wsp:val=&quot;00282194&quot;/&gt;&lt;wsp:rsid wsp:val=&quot;00296D01&quot;/&gt;&lt;wsp:rsid wsp:val=&quot;002B3D79&quot;/&gt;&lt;wsp:rsid wsp:val=&quot;002B5211&quot;/&gt;&lt;wsp:rsid wsp:val=&quot;002B6772&quot;/&gt;&lt;wsp:rsid wsp:val=&quot;002D5E22&quot;/&gt;&lt;wsp:rsid wsp:val=&quot;002E26E1&quot;/&gt;&lt;wsp:rsid wsp:val=&quot;002E2FC3&quot;/&gt;&lt;wsp:rsid wsp:val=&quot;002E6DDD&quot;/&gt;&lt;wsp:rsid wsp:val=&quot;002F43F3&quot;/&gt;&lt;wsp:rsid wsp:val=&quot;003055CB&quot;/&gt;&lt;wsp:rsid wsp:val=&quot;00343032&quot;/&gt;&lt;wsp:rsid wsp:val=&quot;00344BE3&quot;/&gt;&lt;wsp:rsid wsp:val=&quot;0034662E&quot;/&gt;&lt;wsp:rsid wsp:val=&quot;00363886&quot;/&gt;&lt;wsp:rsid wsp:val=&quot;003710A0&quot;/&gt;&lt;wsp:rsid wsp:val=&quot;00380826&quot;/&gt;&lt;wsp:rsid wsp:val=&quot;003A005E&quot;/&gt;&lt;wsp:rsid wsp:val=&quot;003B1EE8&quot;/&gt;&lt;wsp:rsid wsp:val=&quot;003B2EDE&quot;/&gt;&lt;wsp:rsid wsp:val=&quot;003C7453&quot;/&gt;&lt;wsp:rsid wsp:val=&quot;003D3D99&quot;/&gt;&lt;wsp:rsid wsp:val=&quot;003D7C14&quot;/&gt;&lt;wsp:rsid wsp:val=&quot;003F2A1B&quot;/&gt;&lt;wsp:rsid wsp:val=&quot;003F300C&quot;/&gt;&lt;wsp:rsid wsp:val=&quot;00402166&quot;/&gt;&lt;wsp:rsid wsp:val=&quot;004042B1&quot;/&gt;&lt;wsp:rsid wsp:val=&quot;00410581&quot;/&gt;&lt;wsp:rsid wsp:val=&quot;00413C20&quot;/&gt;&lt;wsp:rsid wsp:val=&quot;00433191&quot;/&gt;&lt;wsp:rsid wsp:val=&quot;00443A73&quot;/&gt;&lt;wsp:rsid wsp:val=&quot;00443A84&quot;/&gt;&lt;wsp:rsid wsp:val=&quot;004505DA&quot;/&gt;&lt;wsp:rsid wsp:val=&quot;0046678F&quot;/&gt;&lt;wsp:rsid wsp:val=&quot;004678CF&quot;/&gt;&lt;wsp:rsid wsp:val=&quot;0047122D&quot;/&gt;&lt;wsp:rsid wsp:val=&quot;00485A4E&quot;/&gt;&lt;wsp:rsid wsp:val=&quot;00492037&quot;/&gt;&lt;wsp:rsid wsp:val=&quot;0049690A&quot;/&gt;&lt;wsp:rsid wsp:val=&quot;004A111A&quot;/&gt;&lt;wsp:rsid wsp:val=&quot;004A1929&quot;/&gt;&lt;wsp:rsid wsp:val=&quot;004A780E&quot;/&gt;&lt;wsp:rsid wsp:val=&quot;004B32EC&quot;/&gt;&lt;wsp:rsid wsp:val=&quot;004C14EA&quot;/&gt;&lt;wsp:rsid wsp:val=&quot;004E4E9D&quot;/&gt;&lt;wsp:rsid wsp:val=&quot;004E6937&quot;/&gt;&lt;wsp:rsid wsp:val=&quot;004E6944&quot;/&gt;&lt;wsp:rsid wsp:val=&quot;004F4219&quot;/&gt;&lt;wsp:rsid wsp:val=&quot;005036DF&quot;/&gt;&lt;wsp:rsid wsp:val=&quot;0052332F&quot;/&gt;&lt;wsp:rsid wsp:val=&quot;00530B81&quot;/&gt;&lt;wsp:rsid wsp:val=&quot;00533D3F&quot;/&gt;&lt;wsp:rsid wsp:val=&quot;00545D4C&quot;/&gt;&lt;wsp:rsid wsp:val=&quot;00557B3B&quot;/&gt;&lt;wsp:rsid wsp:val=&quot;00574BAE&quot;/&gt;&lt;wsp:rsid wsp:val=&quot;00586EA6&quot;/&gt;&lt;wsp:rsid wsp:val=&quot;00587955&quot;/&gt;&lt;wsp:rsid wsp:val=&quot;005A39EB&quot;/&gt;&lt;wsp:rsid wsp:val=&quot;005A485B&quot;/&gt;&lt;wsp:rsid wsp:val=&quot;005D30DB&quot;/&gt;&lt;wsp:rsid wsp:val=&quot;005E539B&quot;/&gt;&lt;wsp:rsid wsp:val=&quot;005E7C0F&quot;/&gt;&lt;wsp:rsid wsp:val=&quot;00613A17&quot;/&gt;&lt;wsp:rsid wsp:val=&quot;00616C1D&quot;/&gt;&lt;wsp:rsid wsp:val=&quot;006358F7&quot;/&gt;&lt;wsp:rsid wsp:val=&quot;006652E9&quot;/&gt;&lt;wsp:rsid wsp:val=&quot;00665BB8&quot;/&gt;&lt;wsp:rsid wsp:val=&quot;00675A30&quot;/&gt;&lt;wsp:rsid wsp:val=&quot;00675BE5&quot;/&gt;&lt;wsp:rsid wsp:val=&quot;00680513&quot;/&gt;&lt;wsp:rsid wsp:val=&quot;00682400&quot;/&gt;&lt;wsp:rsid wsp:val=&quot;00696FF5&quot;/&gt;&lt;wsp:rsid wsp:val=&quot;006B0CB6&quot;/&gt;&lt;wsp:rsid wsp:val=&quot;006B2682&quot;/&gt;&lt;wsp:rsid wsp:val=&quot;006D6D56&quot;/&gt;&lt;wsp:rsid wsp:val=&quot;006E0954&quot;/&gt;&lt;wsp:rsid wsp:val=&quot;006F6A2D&quot;/&gt;&lt;wsp:rsid wsp:val=&quot;006F6EFF&quot;/&gt;&lt;wsp:rsid wsp:val=&quot;00712DA6&quot;/&gt;&lt;wsp:rsid wsp:val=&quot;00726BEB&quot;/&gt;&lt;wsp:rsid wsp:val=&quot;00740D32&quot;/&gt;&lt;wsp:rsid wsp:val=&quot;007778B5&quot;/&gt;&lt;wsp:rsid wsp:val=&quot;00794BB7&quot;/&gt;&lt;wsp:rsid wsp:val=&quot;007C3685&quot;/&gt;&lt;wsp:rsid wsp:val=&quot;007E2514&quot;/&gt;&lt;wsp:rsid wsp:val=&quot;007F3D9B&quot;/&gt;&lt;wsp:rsid wsp:val=&quot;00801956&quot;/&gt;&lt;wsp:rsid wsp:val=&quot;00824D80&quot;/&gt;&lt;wsp:rsid wsp:val=&quot;008301BF&quot;/&gt;&lt;wsp:rsid wsp:val=&quot;0083040A&quot;/&gt;&lt;wsp:rsid wsp:val=&quot;0083061E&quot;/&gt;&lt;wsp:rsid wsp:val=&quot;00837C53&quot;/&gt;&lt;wsp:rsid wsp:val=&quot;00855FAC&quot;/&gt;&lt;wsp:rsid wsp:val=&quot;00861D0A&quot;/&gt;&lt;wsp:rsid wsp:val=&quot;0086739D&quot;/&gt;&lt;wsp:rsid wsp:val=&quot;008777BA&quot;/&gt;&lt;wsp:rsid wsp:val=&quot;0088154F&quot;/&gt;&lt;wsp:rsid wsp:val=&quot;0088504D&quot;/&gt;&lt;wsp:rsid wsp:val=&quot;008A4F1C&quot;/&gt;&lt;wsp:rsid wsp:val=&quot;008B3BC4&quot;/&gt;&lt;wsp:rsid wsp:val=&quot;008C37AF&quot;/&gt;&lt;wsp:rsid wsp:val=&quot;008D1F6D&quot;/&gt;&lt;wsp:rsid wsp:val=&quot;008D3EA6&quot;/&gt;&lt;wsp:rsid wsp:val=&quot;008F3E10&quot;/&gt;&lt;wsp:rsid wsp:val=&quot;00900337&quot;/&gt;&lt;wsp:rsid wsp:val=&quot;0090550C&quot;/&gt;&lt;wsp:rsid wsp:val=&quot;0091474D&quot;/&gt;&lt;wsp:rsid wsp:val=&quot;00917997&quot;/&gt;&lt;wsp:rsid wsp:val=&quot;00920CB2&quot;/&gt;&lt;wsp:rsid wsp:val=&quot;00927A68&quot;/&gt;&lt;wsp:rsid wsp:val=&quot;00951D38&quot;/&gt;&lt;wsp:rsid wsp:val=&quot;00974836&quot;/&gt;&lt;wsp:rsid wsp:val=&quot;00983AF4&quot;/&gt;&lt;wsp:rsid wsp:val=&quot;009851B4&quot;/&gt;&lt;wsp:rsid wsp:val=&quot;00985EB1&quot;/&gt;&lt;wsp:rsid wsp:val=&quot;009F00B1&quot;/&gt;&lt;wsp:rsid wsp:val=&quot;009F5DF3&quot;/&gt;&lt;wsp:rsid wsp:val=&quot;00A2688A&quot;/&gt;&lt;wsp:rsid wsp:val=&quot;00A340EB&quot;/&gt;&lt;wsp:rsid wsp:val=&quot;00A45DE6&quot;/&gt;&lt;wsp:rsid wsp:val=&quot;00A57EF6&quot;/&gt;&lt;wsp:rsid wsp:val=&quot;00A62CD2&quot;/&gt;&lt;wsp:rsid wsp:val=&quot;00A73876&quot;/&gt;&lt;wsp:rsid wsp:val=&quot;00A769BA&quot;/&gt;&lt;wsp:rsid wsp:val=&quot;00A92A11&quot;/&gt;&lt;wsp:rsid wsp:val=&quot;00AA1550&quot;/&gt;&lt;wsp:rsid wsp:val=&quot;00AB4E96&quot;/&gt;&lt;wsp:rsid wsp:val=&quot;00AB5E22&quot;/&gt;&lt;wsp:rsid wsp:val=&quot;00AC0C61&quot;/&gt;&lt;wsp:rsid wsp:val=&quot;00AC22DD&quot;/&gt;&lt;wsp:rsid wsp:val=&quot;00AD76CD&quot;/&gt;&lt;wsp:rsid wsp:val=&quot;00AF0700&quot;/&gt;&lt;wsp:rsid wsp:val=&quot;00AF166A&quot;/&gt;&lt;wsp:rsid wsp:val=&quot;00B1654F&quot;/&gt;&lt;wsp:rsid wsp:val=&quot;00B32ACB&quot;/&gt;&lt;wsp:rsid wsp:val=&quot;00B35921&quot;/&gt;&lt;wsp:rsid wsp:val=&quot;00B44F1A&quot;/&gt;&lt;wsp:rsid wsp:val=&quot;00B50986&quot;/&gt;&lt;wsp:rsid wsp:val=&quot;00B5214F&quot;/&gt;&lt;wsp:rsid wsp:val=&quot;00B54BC8&quot;/&gt;&lt;wsp:rsid wsp:val=&quot;00B55139&quot;/&gt;&lt;wsp:rsid wsp:val=&quot;00B55B83&quot;/&gt;&lt;wsp:rsid wsp:val=&quot;00B67A83&quot;/&gt;&lt;wsp:rsid wsp:val=&quot;00B765A3&quot;/&gt;&lt;wsp:rsid wsp:val=&quot;00B80897&quot;/&gt;&lt;wsp:rsid wsp:val=&quot;00B941D9&quot;/&gt;&lt;wsp:rsid wsp:val=&quot;00B94977&quot;/&gt;&lt;wsp:rsid wsp:val=&quot;00BA1C7C&quot;/&gt;&lt;wsp:rsid wsp:val=&quot;00BC1FAD&quot;/&gt;&lt;wsp:rsid wsp:val=&quot;00BC4835&quot;/&gt;&lt;wsp:rsid wsp:val=&quot;00BC71AF&quot;/&gt;&lt;wsp:rsid wsp:val=&quot;00BD021D&quot;/&gt;&lt;wsp:rsid wsp:val=&quot;00BD72BC&quot;/&gt;&lt;wsp:rsid wsp:val=&quot;00BE5E5C&quot;/&gt;&lt;wsp:rsid wsp:val=&quot;00C139BD&quot;/&gt;&lt;wsp:rsid wsp:val=&quot;00C234D7&quot;/&gt;&lt;wsp:rsid wsp:val=&quot;00C305CE&quot;/&gt;&lt;wsp:rsid wsp:val=&quot;00C320CB&quot;/&gt;&lt;wsp:rsid wsp:val=&quot;00C37DAD&quot;/&gt;&lt;wsp:rsid wsp:val=&quot;00C40207&quot;/&gt;&lt;wsp:rsid wsp:val=&quot;00C56F5D&quot;/&gt;&lt;wsp:rsid wsp:val=&quot;00C77156&quot;/&gt;&lt;wsp:rsid wsp:val=&quot;00C812DA&quot;/&gt;&lt;wsp:rsid wsp:val=&quot;00C90F92&quot;/&gt;&lt;wsp:rsid wsp:val=&quot;00C92D6F&quot;/&gt;&lt;wsp:rsid wsp:val=&quot;00CA5915&quot;/&gt;&lt;wsp:rsid wsp:val=&quot;00CB498A&quot;/&gt;&lt;wsp:rsid wsp:val=&quot;00CC04A5&quot;/&gt;&lt;wsp:rsid wsp:val=&quot;00CC68A3&quot;/&gt;&lt;wsp:rsid wsp:val=&quot;00CC7507&quot;/&gt;&lt;wsp:rsid wsp:val=&quot;00CD4403&quot;/&gt;&lt;wsp:rsid wsp:val=&quot;00CE2592&quot;/&gt;&lt;wsp:rsid wsp:val=&quot;00D01060&quot;/&gt;&lt;wsp:rsid wsp:val=&quot;00D316B2&quot;/&gt;&lt;wsp:rsid wsp:val=&quot;00D43097&quot;/&gt;&lt;wsp:rsid wsp:val=&quot;00D469F1&quot;/&gt;&lt;wsp:rsid wsp:val=&quot;00D751E8&quot;/&gt;&lt;wsp:rsid wsp:val=&quot;00D843A0&quot;/&gt;&lt;wsp:rsid wsp:val=&quot;00D95267&quot;/&gt;&lt;wsp:rsid wsp:val=&quot;00DA04AF&quot;/&gt;&lt;wsp:rsid wsp:val=&quot;00DA2093&quot;/&gt;&lt;wsp:rsid wsp:val=&quot;00DB51C5&quot;/&gt;&lt;wsp:rsid wsp:val=&quot;00DC3C7B&quot;/&gt;&lt;wsp:rsid wsp:val=&quot;00DD3AC2&quot;/&gt;&lt;wsp:rsid wsp:val=&quot;00DD7CE7&quot;/&gt;&lt;wsp:rsid wsp:val=&quot;00DF324B&quot;/&gt;&lt;wsp:rsid wsp:val=&quot;00E04CFC&quot;/&gt;&lt;wsp:rsid wsp:val=&quot;00E121C2&quot;/&gt;&lt;wsp:rsid wsp:val=&quot;00E14E37&quot;/&gt;&lt;wsp:rsid wsp:val=&quot;00E2208A&quot;/&gt;&lt;wsp:rsid wsp:val=&quot;00E539EE&quot;/&gt;&lt;wsp:rsid wsp:val=&quot;00E61567&quot;/&gt;&lt;wsp:rsid wsp:val=&quot;00E633FA&quot;/&gt;&lt;wsp:rsid wsp:val=&quot;00E70603&quot;/&gt;&lt;wsp:rsid wsp:val=&quot;00E76B18&quot;/&gt;&lt;wsp:rsid wsp:val=&quot;00E82838&quot;/&gt;&lt;wsp:rsid wsp:val=&quot;00EA0875&quot;/&gt;&lt;wsp:rsid wsp:val=&quot;00EC116D&quot;/&gt;&lt;wsp:rsid wsp:val=&quot;00EC7BE7&quot;/&gt;&lt;wsp:rsid wsp:val=&quot;00ED30A1&quot;/&gt;&lt;wsp:rsid wsp:val=&quot;00EF5D53&quot;/&gt;&lt;wsp:rsid wsp:val=&quot;00F23225&quot;/&gt;&lt;wsp:rsid wsp:val=&quot;00F4209A&quot;/&gt;&lt;wsp:rsid wsp:val=&quot;00F56F0D&quot;/&gt;&lt;wsp:rsid wsp:val=&quot;00F64FED&quot;/&gt;&lt;wsp:rsid wsp:val=&quot;00F65384&quot;/&gt;&lt;wsp:rsid wsp:val=&quot;00F957D4&quot;/&gt;&lt;wsp:rsid wsp:val=&quot;00FA4883&quot;/&gt;&lt;wsp:rsid wsp:val=&quot;00FC6DA9&quot;/&gt;&lt;wsp:rsid wsp:val=&quot;00FD0913&quot;/&gt;&lt;wsp:rsid wsp:val=&quot;00FD2124&quot;/&gt;&lt;wsp:rsid wsp:val=&quot;00FE4ABF&quot;/&gt;&lt;wsp:rsid wsp:val=&quot;00FE4EE2&quot;/&gt;&lt;wsp:rsid wsp:val=&quot;00FF312B&quot;/&gt;&lt;/wsp:rsids&gt;&lt;/w:docPr&gt;&lt;w:body&gt;&lt;wx:sect&gt;&lt;w:p wsp:rsidR=&quot;00000000&quot; wsp:rsidRDefault=&quot;00A45DE6&quot; wsp:rsidP=&quot;00A45DE6&quot;&gt;&lt;m:oMathPara&gt;&lt;m:oMath&gt;&lt;m:r&gt;&lt;aml:annotation aml:id=&quot;0&quot; w:type=&quot;Word.Insertion&quot; aml:author=&quot;Hugh Hunt&quot; aml:createdate=&quot;2020-10-04T16:47:00Z&quot;&gt;&lt;aml:content&gt;&lt;w:rPr&gt;&lt;w:rFonts w:ascii=&quot;Cambria Math&quot; w:cs=&quot;Arial&quot;/&gt;&lt;wx:font wx:val=&quot;Cambria Math&quot;/&gt;&lt;w:i/&gt;&lt;w:lang w:val=&quot;EN-GB&quot;/&gt;&lt;/w:rPr&gt;&lt;m:t&gt;y=&lt;/m:t&gt;&lt;/aml:content&gt;&lt;/aml:annotation&gt;&lt;/m:r&gt;&lt;m:f&gt;&lt;m:fPr&gt;&lt;m:ctrlPr&gt;&lt;aml:annotation aml:id=&quot;1&quot; w:type=&quot;Word.Insertion&quot; aml:author=&quot;Hugh Hunt&quot; aml:createdate=&quot;2020-10-04T16:47:00Z&quot;&gt;&lt;aml:content&gt;&lt;w:rPr&gt;&lt;w:rFonts w:ascii=&quot;Cambria Math&quot; w:cs=&quot;Arial&quot;/&gt;&lt;wx:font wx:val=&quot;Cambria Math&quot;/&gt;&lt;w:i/&gt;&lt;w:lang w:val=&quot;EN-GB&quot;/&gt;&lt;/w:rPr&gt;&lt;/aml:content&gt;&lt;/aml:annotation&gt;&lt;/m:ctrlPr&gt;&lt;/m:fPr&gt;&lt;m:num&gt;&lt;m:r&gt;&lt;aml:annotation aml:id=&quot;2&quot; w:type=&quot;Word.Insertion&quot; aml:author=&quot;Hugh Hunt&quot; aml:createdate=&quot;2020-10-04T16:47:00Z&quot;&gt;&lt;aml:content&gt;&lt;w:rPr&gt;&lt;w:rFonts w:ascii=&quot;Cambria Math&quot; w:cs=&quot;Arial&quot;/&gt;&lt;wx:font wx:val=&quot;Cambria Math&quot;/&gt;&lt;w:i/&gt;&lt;w:lang w:val=&quot;EN-GB&quot;/&gt;&lt;/w:rPr&gt;&lt;m:t&gt;f&lt;/m:t&gt;&lt;/aml:content&gt;&lt;/aml:annotation&gt;&lt;/m:r&gt;&lt;/m:num&gt;&lt;m:den&gt;&lt;m:r&gt;&lt;aml:annotation aml:id=&quot;3&quot; w:type=&quot;Word.Insertion&quot; aml:author=&quot;Hugh Hunt&quot; aml:createdate=&quot;2020-10-04T16:47:00Z&quot;&gt;&lt;aml:content&gt;&lt;w:rPr&gt;&lt;w:rFonts w:ascii=&quot;Cambria Math&quot; w:cs=&quot;Arial&quot;/&gt;&lt;wx:font wx:val=&quot;Cambria Math&quot;/&gt;&lt;w:i/&gt;&lt;w:lang w:val=&quot;EN-GB&quot;/&gt;&lt;/w:rPr&gt;&lt;m:t&gt;k&lt;/m:t&gt;&lt;/aml:content&gt;&lt;/aml:annotation&gt;&lt;/m:r&gt;&lt;/m:den&gt;&lt;/m:f&gt;&lt;m:r&gt;&lt;aml:annotation aml:id=&quot;4&quot; w:type=&quot;Word.Insertion&quot; aml:author=&quot;Hugh Hunt&quot; aml:createdate=&quot;2020-10-04T16:47:00Z&quot;&gt;&lt;aml:content&gt;&lt;w:rPr&gt;&lt;w:rFonts w:ascii=&quot;Cambria Math&quot; w:cs=&quot;Arial&quot;/&gt;&lt;wx:font wx:val=&quot;Cambria Math&quot;/&gt;&lt;w:i/&gt;&lt;w:lang w:val=&quot;EN-GB&quot;/&gt;&lt;/w:rPr&gt;&lt;m:t&gt;y=&lt;/m:t&gt;&lt;/aml:content&gt;&lt;/aml:annotation&gt;&lt;/m:r&gt;&lt;m:f&gt;&lt;m:fPr&gt;&lt;m:ctrlPr&gt;&lt;aml:annotation aml:id=&quot;5&quot; w:type=&quot;Word.Insertion&quot; aml:author=&quot;Hugh Hunt&quot; aml:createdate=&quot;2020-10-04T16:47:00Z&quot;&gt;&lt;aml:content&gt;&lt;w:rPr&gt;&lt;w:rFonts w:ascii=&quot;Cambria Math&quot; w:cs=&quot;Arial&quot;/&gt;&lt;wx:font wx:val=&quot;Cambria Math&quot;/&gt;&lt;w:i/&gt;&lt;w:lang w:val=&quot;EN-GB&quot;/&gt;&lt;/w:rPr&gt;&lt;/aml:content&gt;&lt;/aml:annotation&gt;&lt;/m:ctrlPr&gt;&lt;/m:fPr&gt;&lt;m:num&gt;&lt;m:r&gt;&lt;aml:annotation aml:id=&quot;6&quot; w:type=&quot;Word.Insertion&quot; aml:author=&quot;Hugh Hunt&quot; aml:createdate=&quot;2020-10-04T16:47:00Z&quot;&gt;&lt;aml:content&gt;&lt;w:rPr&gt;&lt;w:rFonts w:ascii=&quot;Cambria Math&quot; w:cs=&quot;Arial&quot;/&gt;&lt;wx:font wx:val=&quot;Cambria Math&quot;/&gt;&lt;w:i/&gt;&lt;w:lang w:val=&quot;EN-GB&quot;/&gt;&lt;/w:rPr&gt;&lt;m:t&gt;f&lt;/m:t&gt;&lt;/aml:content&gt;&lt;/aml:annotation&gt;&lt;/m:r&gt;&lt;/m:num&gt;&lt;m:den&gt;&lt;m:r&gt;&lt;aml:annotation aml:id=&quot;7&quot; w:type=&quot;Word.Insertion&quot; aml:author=&quot;Hugh Hunt&quot; aml:createdate=&quot;2020-10-04T16:47:00Z&quot;&gt;&lt;aml:content&gt;&lt;w:rPr&gt;&lt;w:rFonts w:ascii=&quot;Cambria Math&quot; w:cs=&quot;Arial&quot;/&gt;&lt;wx:font wx:val=&quot;Cambria Math&quot;/&gt;&lt;w:i/&gt;&lt;w:lang w:val=&quot;EN-GB&quot;/&gt;&lt;/w:rPr&gt;&lt;m:t&gt;k&lt;/m:t&gt;&lt;/aml:content&gt;&lt;/aml:annotation&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 o:title="" chromakey="white"/>
            </v:shape>
          </w:pict>
        </w:r>
        <w:r w:rsidRPr="00C92D6F" w:rsidDel="00A152B8">
          <w:rPr>
            <w:rFonts w:cs="Arial"/>
            <w:lang w:val="en-GB"/>
          </w:rPr>
          <w:delInstrText xml:space="preserve"> </w:delInstrText>
        </w:r>
        <w:r w:rsidRPr="00C92D6F" w:rsidDel="00A152B8">
          <w:rPr>
            <w:rFonts w:cs="Arial"/>
            <w:lang w:val="en-GB"/>
          </w:rPr>
          <w:fldChar w:fldCharType="separate"/>
        </w:r>
        <w:r w:rsidR="00587B53" w:rsidRPr="00C92D6F">
          <w:rPr>
            <w:noProof/>
            <w:position w:val="-12"/>
          </w:rPr>
          <w:pict w14:anchorId="216E00B3">
            <v:shape id="_x0000_i1080" type="#_x0000_t75" alt="" style="width:58.4pt;height:20.4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00&quot;/&gt;&lt;w:bordersDontSurroundHeader/&gt;&lt;w:bordersDontSurroundFooter/&gt;&lt;w:stylePaneFormatFilter w:val=&quot;3F01&quot;/&gt;&lt;w:defaultTabStop w:val=&quot;720&quot;/&gt;&lt;w:drawingGridHorizontalSpacing w:val=&quot;120&quot;/&gt;&lt;w:drawingGridVerticalSpacing w:val=&quot;57&quot;/&gt;&lt;w:displayHorizontalDrawingGridEvery w:val=&quot;2&quot;/&gt;&lt;w:doNotShadeFormData/&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compat&gt;&lt;wsp:rsids&gt;&lt;wsp:rsidRoot wsp:val=&quot;007E2514&quot;/&gt;&lt;wsp:rsid wsp:val=&quot;000009E1&quot;/&gt;&lt;wsp:rsid wsp:val=&quot;000206E3&quot;/&gt;&lt;wsp:rsid wsp:val=&quot;00026CDA&quot;/&gt;&lt;wsp:rsid wsp:val=&quot;000301E2&quot;/&gt;&lt;wsp:rsid wsp:val=&quot;0003054B&quot;/&gt;&lt;wsp:rsid wsp:val=&quot;000467AF&quot;/&gt;&lt;wsp:rsid wsp:val=&quot;00053DCB&quot;/&gt;&lt;wsp:rsid wsp:val=&quot;00087143&quot;/&gt;&lt;wsp:rsid wsp:val=&quot;000B62D3&quot;/&gt;&lt;wsp:rsid wsp:val=&quot;000D0BDD&quot;/&gt;&lt;wsp:rsid wsp:val=&quot;000F4E3C&quot;/&gt;&lt;wsp:rsid wsp:val=&quot;00100F84&quot;/&gt;&lt;wsp:rsid wsp:val=&quot;00102F34&quot;/&gt;&lt;wsp:rsid wsp:val=&quot;00104A4F&quot;/&gt;&lt;wsp:rsid wsp:val=&quot;00112963&quot;/&gt;&lt;wsp:rsid wsp:val=&quot;00136AE2&quot;/&gt;&lt;wsp:rsid wsp:val=&quot;0014204F&quot;/&gt;&lt;wsp:rsid wsp:val=&quot;00147E8B&quot;/&gt;&lt;wsp:rsid wsp:val=&quot;00155A77&quot;/&gt;&lt;wsp:rsid wsp:val=&quot;0017778B&quot;/&gt;&lt;wsp:rsid wsp:val=&quot;001926C3&quot;/&gt;&lt;wsp:rsid wsp:val=&quot;00197467&quot;/&gt;&lt;wsp:rsid wsp:val=&quot;001A1066&quot;/&gt;&lt;wsp:rsid wsp:val=&quot;001B1F84&quot;/&gt;&lt;wsp:rsid wsp:val=&quot;001C5C5C&quot;/&gt;&lt;wsp:rsid wsp:val=&quot;001F48EA&quot;/&gt;&lt;wsp:rsid wsp:val=&quot;001F5B7B&quot;/&gt;&lt;wsp:rsid wsp:val=&quot;00213924&quot;/&gt;&lt;wsp:rsid wsp:val=&quot;00226EE4&quot;/&gt;&lt;wsp:rsid wsp:val=&quot;00230F46&quot;/&gt;&lt;wsp:rsid wsp:val=&quot;00233B20&quot;/&gt;&lt;wsp:rsid wsp:val=&quot;00255648&quot;/&gt;&lt;wsp:rsid wsp:val=&quot;0025745B&quot;/&gt;&lt;wsp:rsid wsp:val=&quot;002657A1&quot;/&gt;&lt;wsp:rsid wsp:val=&quot;0026652F&quot;/&gt;&lt;wsp:rsid wsp:val=&quot;0027579E&quot;/&gt;&lt;wsp:rsid wsp:val=&quot;00282194&quot;/&gt;&lt;wsp:rsid wsp:val=&quot;00296D01&quot;/&gt;&lt;wsp:rsid wsp:val=&quot;002B3D79&quot;/&gt;&lt;wsp:rsid wsp:val=&quot;002B5211&quot;/&gt;&lt;wsp:rsid wsp:val=&quot;002B6772&quot;/&gt;&lt;wsp:rsid wsp:val=&quot;002D5E22&quot;/&gt;&lt;wsp:rsid wsp:val=&quot;002E26E1&quot;/&gt;&lt;wsp:rsid wsp:val=&quot;002E2FC3&quot;/&gt;&lt;wsp:rsid wsp:val=&quot;002E6DDD&quot;/&gt;&lt;wsp:rsid wsp:val=&quot;002F43F3&quot;/&gt;&lt;wsp:rsid wsp:val=&quot;003055CB&quot;/&gt;&lt;wsp:rsid wsp:val=&quot;00343032&quot;/&gt;&lt;wsp:rsid wsp:val=&quot;00344BE3&quot;/&gt;&lt;wsp:rsid wsp:val=&quot;0034662E&quot;/&gt;&lt;wsp:rsid wsp:val=&quot;00363886&quot;/&gt;&lt;wsp:rsid wsp:val=&quot;003710A0&quot;/&gt;&lt;wsp:rsid wsp:val=&quot;00380826&quot;/&gt;&lt;wsp:rsid wsp:val=&quot;003A005E&quot;/&gt;&lt;wsp:rsid wsp:val=&quot;003B1EE8&quot;/&gt;&lt;wsp:rsid wsp:val=&quot;003B2EDE&quot;/&gt;&lt;wsp:rsid wsp:val=&quot;003C7453&quot;/&gt;&lt;wsp:rsid wsp:val=&quot;003D3D99&quot;/&gt;&lt;wsp:rsid wsp:val=&quot;003D7C14&quot;/&gt;&lt;wsp:rsid wsp:val=&quot;003F2A1B&quot;/&gt;&lt;wsp:rsid wsp:val=&quot;003F300C&quot;/&gt;&lt;wsp:rsid wsp:val=&quot;00402166&quot;/&gt;&lt;wsp:rsid wsp:val=&quot;004042B1&quot;/&gt;&lt;wsp:rsid wsp:val=&quot;00410581&quot;/&gt;&lt;wsp:rsid wsp:val=&quot;00413C20&quot;/&gt;&lt;wsp:rsid wsp:val=&quot;00433191&quot;/&gt;&lt;wsp:rsid wsp:val=&quot;00443A73&quot;/&gt;&lt;wsp:rsid wsp:val=&quot;00443A84&quot;/&gt;&lt;wsp:rsid wsp:val=&quot;004505DA&quot;/&gt;&lt;wsp:rsid wsp:val=&quot;0046678F&quot;/&gt;&lt;wsp:rsid wsp:val=&quot;004678CF&quot;/&gt;&lt;wsp:rsid wsp:val=&quot;0047122D&quot;/&gt;&lt;wsp:rsid wsp:val=&quot;00485A4E&quot;/&gt;&lt;wsp:rsid wsp:val=&quot;00492037&quot;/&gt;&lt;wsp:rsid wsp:val=&quot;0049690A&quot;/&gt;&lt;wsp:rsid wsp:val=&quot;004A111A&quot;/&gt;&lt;wsp:rsid wsp:val=&quot;004A1929&quot;/&gt;&lt;wsp:rsid wsp:val=&quot;004A780E&quot;/&gt;&lt;wsp:rsid wsp:val=&quot;004B32EC&quot;/&gt;&lt;wsp:rsid wsp:val=&quot;004C14EA&quot;/&gt;&lt;wsp:rsid wsp:val=&quot;004E4E9D&quot;/&gt;&lt;wsp:rsid wsp:val=&quot;004E6937&quot;/&gt;&lt;wsp:rsid wsp:val=&quot;004E6944&quot;/&gt;&lt;wsp:rsid wsp:val=&quot;004F4219&quot;/&gt;&lt;wsp:rsid wsp:val=&quot;005036DF&quot;/&gt;&lt;wsp:rsid wsp:val=&quot;0052332F&quot;/&gt;&lt;wsp:rsid wsp:val=&quot;00530B81&quot;/&gt;&lt;wsp:rsid wsp:val=&quot;00533D3F&quot;/&gt;&lt;wsp:rsid wsp:val=&quot;00545D4C&quot;/&gt;&lt;wsp:rsid wsp:val=&quot;00557B3B&quot;/&gt;&lt;wsp:rsid wsp:val=&quot;00574BAE&quot;/&gt;&lt;wsp:rsid wsp:val=&quot;00586EA6&quot;/&gt;&lt;wsp:rsid wsp:val=&quot;00587955&quot;/&gt;&lt;wsp:rsid wsp:val=&quot;005A39EB&quot;/&gt;&lt;wsp:rsid wsp:val=&quot;005A485B&quot;/&gt;&lt;wsp:rsid wsp:val=&quot;005D30DB&quot;/&gt;&lt;wsp:rsid wsp:val=&quot;005E539B&quot;/&gt;&lt;wsp:rsid wsp:val=&quot;005E7C0F&quot;/&gt;&lt;wsp:rsid wsp:val=&quot;00613A17&quot;/&gt;&lt;wsp:rsid wsp:val=&quot;00616C1D&quot;/&gt;&lt;wsp:rsid wsp:val=&quot;006358F7&quot;/&gt;&lt;wsp:rsid wsp:val=&quot;006652E9&quot;/&gt;&lt;wsp:rsid wsp:val=&quot;00665BB8&quot;/&gt;&lt;wsp:rsid wsp:val=&quot;00675A30&quot;/&gt;&lt;wsp:rsid wsp:val=&quot;00675BE5&quot;/&gt;&lt;wsp:rsid wsp:val=&quot;00680513&quot;/&gt;&lt;wsp:rsid wsp:val=&quot;00682400&quot;/&gt;&lt;wsp:rsid wsp:val=&quot;00696FF5&quot;/&gt;&lt;wsp:rsid wsp:val=&quot;006B0CB6&quot;/&gt;&lt;wsp:rsid wsp:val=&quot;006B2682&quot;/&gt;&lt;wsp:rsid wsp:val=&quot;006D6D56&quot;/&gt;&lt;wsp:rsid wsp:val=&quot;006E0954&quot;/&gt;&lt;wsp:rsid wsp:val=&quot;006F6A2D&quot;/&gt;&lt;wsp:rsid wsp:val=&quot;006F6EFF&quot;/&gt;&lt;wsp:rsid wsp:val=&quot;00712DA6&quot;/&gt;&lt;wsp:rsid wsp:val=&quot;00726BEB&quot;/&gt;&lt;wsp:rsid wsp:val=&quot;00740D32&quot;/&gt;&lt;wsp:rsid wsp:val=&quot;007778B5&quot;/&gt;&lt;wsp:rsid wsp:val=&quot;00794BB7&quot;/&gt;&lt;wsp:rsid wsp:val=&quot;007C3685&quot;/&gt;&lt;wsp:rsid wsp:val=&quot;007E2514&quot;/&gt;&lt;wsp:rsid wsp:val=&quot;007F3D9B&quot;/&gt;&lt;wsp:rsid wsp:val=&quot;00801956&quot;/&gt;&lt;wsp:rsid wsp:val=&quot;00824D80&quot;/&gt;&lt;wsp:rsid wsp:val=&quot;008301BF&quot;/&gt;&lt;wsp:rsid wsp:val=&quot;0083040A&quot;/&gt;&lt;wsp:rsid wsp:val=&quot;0083061E&quot;/&gt;&lt;wsp:rsid wsp:val=&quot;00837C53&quot;/&gt;&lt;wsp:rsid wsp:val=&quot;00855FAC&quot;/&gt;&lt;wsp:rsid wsp:val=&quot;00861D0A&quot;/&gt;&lt;wsp:rsid wsp:val=&quot;0086739D&quot;/&gt;&lt;wsp:rsid wsp:val=&quot;008777BA&quot;/&gt;&lt;wsp:rsid wsp:val=&quot;0088154F&quot;/&gt;&lt;wsp:rsid wsp:val=&quot;0088504D&quot;/&gt;&lt;wsp:rsid wsp:val=&quot;008A4F1C&quot;/&gt;&lt;wsp:rsid wsp:val=&quot;008B3BC4&quot;/&gt;&lt;wsp:rsid wsp:val=&quot;008C37AF&quot;/&gt;&lt;wsp:rsid wsp:val=&quot;008D1F6D&quot;/&gt;&lt;wsp:rsid wsp:val=&quot;008D3EA6&quot;/&gt;&lt;wsp:rsid wsp:val=&quot;008F3E10&quot;/&gt;&lt;wsp:rsid wsp:val=&quot;00900337&quot;/&gt;&lt;wsp:rsid wsp:val=&quot;0090550C&quot;/&gt;&lt;wsp:rsid wsp:val=&quot;0091474D&quot;/&gt;&lt;wsp:rsid wsp:val=&quot;00917997&quot;/&gt;&lt;wsp:rsid wsp:val=&quot;00920CB2&quot;/&gt;&lt;wsp:rsid wsp:val=&quot;00927A68&quot;/&gt;&lt;wsp:rsid wsp:val=&quot;00951D38&quot;/&gt;&lt;wsp:rsid wsp:val=&quot;00974836&quot;/&gt;&lt;wsp:rsid wsp:val=&quot;00983AF4&quot;/&gt;&lt;wsp:rsid wsp:val=&quot;009851B4&quot;/&gt;&lt;wsp:rsid wsp:val=&quot;00985EB1&quot;/&gt;&lt;wsp:rsid wsp:val=&quot;009F00B1&quot;/&gt;&lt;wsp:rsid wsp:val=&quot;009F5DF3&quot;/&gt;&lt;wsp:rsid wsp:val=&quot;00A2688A&quot;/&gt;&lt;wsp:rsid wsp:val=&quot;00A340EB&quot;/&gt;&lt;wsp:rsid wsp:val=&quot;00A45DE6&quot;/&gt;&lt;wsp:rsid wsp:val=&quot;00A57EF6&quot;/&gt;&lt;wsp:rsid wsp:val=&quot;00A62CD2&quot;/&gt;&lt;wsp:rsid wsp:val=&quot;00A73876&quot;/&gt;&lt;wsp:rsid wsp:val=&quot;00A769BA&quot;/&gt;&lt;wsp:rsid wsp:val=&quot;00A92A11&quot;/&gt;&lt;wsp:rsid wsp:val=&quot;00AA1550&quot;/&gt;&lt;wsp:rsid wsp:val=&quot;00AB4E96&quot;/&gt;&lt;wsp:rsid wsp:val=&quot;00AB5E22&quot;/&gt;&lt;wsp:rsid wsp:val=&quot;00AC0C61&quot;/&gt;&lt;wsp:rsid wsp:val=&quot;00AC22DD&quot;/&gt;&lt;wsp:rsid wsp:val=&quot;00AD76CD&quot;/&gt;&lt;wsp:rsid wsp:val=&quot;00AF0700&quot;/&gt;&lt;wsp:rsid wsp:val=&quot;00AF166A&quot;/&gt;&lt;wsp:rsid wsp:val=&quot;00B1654F&quot;/&gt;&lt;wsp:rsid wsp:val=&quot;00B32ACB&quot;/&gt;&lt;wsp:rsid wsp:val=&quot;00B35921&quot;/&gt;&lt;wsp:rsid wsp:val=&quot;00B44F1A&quot;/&gt;&lt;wsp:rsid wsp:val=&quot;00B50986&quot;/&gt;&lt;wsp:rsid wsp:val=&quot;00B5214F&quot;/&gt;&lt;wsp:rsid wsp:val=&quot;00B54BC8&quot;/&gt;&lt;wsp:rsid wsp:val=&quot;00B55139&quot;/&gt;&lt;wsp:rsid wsp:val=&quot;00B55B83&quot;/&gt;&lt;wsp:rsid wsp:val=&quot;00B67A83&quot;/&gt;&lt;wsp:rsid wsp:val=&quot;00B765A3&quot;/&gt;&lt;wsp:rsid wsp:val=&quot;00B80897&quot;/&gt;&lt;wsp:rsid wsp:val=&quot;00B941D9&quot;/&gt;&lt;wsp:rsid wsp:val=&quot;00B94977&quot;/&gt;&lt;wsp:rsid wsp:val=&quot;00BA1C7C&quot;/&gt;&lt;wsp:rsid wsp:val=&quot;00BC1FAD&quot;/&gt;&lt;wsp:rsid wsp:val=&quot;00BC4835&quot;/&gt;&lt;wsp:rsid wsp:val=&quot;00BC71AF&quot;/&gt;&lt;wsp:rsid wsp:val=&quot;00BD021D&quot;/&gt;&lt;wsp:rsid wsp:val=&quot;00BD72BC&quot;/&gt;&lt;wsp:rsid wsp:val=&quot;00BE5E5C&quot;/&gt;&lt;wsp:rsid wsp:val=&quot;00C139BD&quot;/&gt;&lt;wsp:rsid wsp:val=&quot;00C234D7&quot;/&gt;&lt;wsp:rsid wsp:val=&quot;00C305CE&quot;/&gt;&lt;wsp:rsid wsp:val=&quot;00C320CB&quot;/&gt;&lt;wsp:rsid wsp:val=&quot;00C37DAD&quot;/&gt;&lt;wsp:rsid wsp:val=&quot;00C40207&quot;/&gt;&lt;wsp:rsid wsp:val=&quot;00C56F5D&quot;/&gt;&lt;wsp:rsid wsp:val=&quot;00C77156&quot;/&gt;&lt;wsp:rsid wsp:val=&quot;00C812DA&quot;/&gt;&lt;wsp:rsid wsp:val=&quot;00C90F92&quot;/&gt;&lt;wsp:rsid wsp:val=&quot;00C92D6F&quot;/&gt;&lt;wsp:rsid wsp:val=&quot;00CA5915&quot;/&gt;&lt;wsp:rsid wsp:val=&quot;00CB498A&quot;/&gt;&lt;wsp:rsid wsp:val=&quot;00CC04A5&quot;/&gt;&lt;wsp:rsid wsp:val=&quot;00CC68A3&quot;/&gt;&lt;wsp:rsid wsp:val=&quot;00CC7507&quot;/&gt;&lt;wsp:rsid wsp:val=&quot;00CD4403&quot;/&gt;&lt;wsp:rsid wsp:val=&quot;00CE2592&quot;/&gt;&lt;wsp:rsid wsp:val=&quot;00D01060&quot;/&gt;&lt;wsp:rsid wsp:val=&quot;00D316B2&quot;/&gt;&lt;wsp:rsid wsp:val=&quot;00D43097&quot;/&gt;&lt;wsp:rsid wsp:val=&quot;00D469F1&quot;/&gt;&lt;wsp:rsid wsp:val=&quot;00D751E8&quot;/&gt;&lt;wsp:rsid wsp:val=&quot;00D843A0&quot;/&gt;&lt;wsp:rsid wsp:val=&quot;00D95267&quot;/&gt;&lt;wsp:rsid wsp:val=&quot;00DA04AF&quot;/&gt;&lt;wsp:rsid wsp:val=&quot;00DA2093&quot;/&gt;&lt;wsp:rsid wsp:val=&quot;00DB51C5&quot;/&gt;&lt;wsp:rsid wsp:val=&quot;00DC3C7B&quot;/&gt;&lt;wsp:rsid wsp:val=&quot;00DD3AC2&quot;/&gt;&lt;wsp:rsid wsp:val=&quot;00DD7CE7&quot;/&gt;&lt;wsp:rsid wsp:val=&quot;00DF324B&quot;/&gt;&lt;wsp:rsid wsp:val=&quot;00E04CFC&quot;/&gt;&lt;wsp:rsid wsp:val=&quot;00E121C2&quot;/&gt;&lt;wsp:rsid wsp:val=&quot;00E14E37&quot;/&gt;&lt;wsp:rsid wsp:val=&quot;00E2208A&quot;/&gt;&lt;wsp:rsid wsp:val=&quot;00E539EE&quot;/&gt;&lt;wsp:rsid wsp:val=&quot;00E61567&quot;/&gt;&lt;wsp:rsid wsp:val=&quot;00E633FA&quot;/&gt;&lt;wsp:rsid wsp:val=&quot;00E70603&quot;/&gt;&lt;wsp:rsid wsp:val=&quot;00E76B18&quot;/&gt;&lt;wsp:rsid wsp:val=&quot;00E82838&quot;/&gt;&lt;wsp:rsid wsp:val=&quot;00EA0875&quot;/&gt;&lt;wsp:rsid wsp:val=&quot;00EC116D&quot;/&gt;&lt;wsp:rsid wsp:val=&quot;00EC7BE7&quot;/&gt;&lt;wsp:rsid wsp:val=&quot;00ED30A1&quot;/&gt;&lt;wsp:rsid wsp:val=&quot;00EF5D53&quot;/&gt;&lt;wsp:rsid wsp:val=&quot;00F23225&quot;/&gt;&lt;wsp:rsid wsp:val=&quot;00F4209A&quot;/&gt;&lt;wsp:rsid wsp:val=&quot;00F56F0D&quot;/&gt;&lt;wsp:rsid wsp:val=&quot;00F64FED&quot;/&gt;&lt;wsp:rsid wsp:val=&quot;00F65384&quot;/&gt;&lt;wsp:rsid wsp:val=&quot;00F957D4&quot;/&gt;&lt;wsp:rsid wsp:val=&quot;00FA4883&quot;/&gt;&lt;wsp:rsid wsp:val=&quot;00FC6DA9&quot;/&gt;&lt;wsp:rsid wsp:val=&quot;00FD0913&quot;/&gt;&lt;wsp:rsid wsp:val=&quot;00FD2124&quot;/&gt;&lt;wsp:rsid wsp:val=&quot;00FE4ABF&quot;/&gt;&lt;wsp:rsid wsp:val=&quot;00FE4EE2&quot;/&gt;&lt;wsp:rsid wsp:val=&quot;00FF312B&quot;/&gt;&lt;/wsp:rsids&gt;&lt;/w:docPr&gt;&lt;w:body&gt;&lt;wx:sect&gt;&lt;w:p wsp:rsidR=&quot;00000000&quot; wsp:rsidRDefault=&quot;00A45DE6&quot; wsp:rsidP=&quot;00A45DE6&quot;&gt;&lt;m:oMathPara&gt;&lt;m:oMath&gt;&lt;m:r&gt;&lt;aml:annotation aml:id=&quot;0&quot; w:type=&quot;Word.Insertion&quot; aml:author=&quot;Hugh Hunt&quot; aml:createdate=&quot;2020-10-04T16:47:00Z&quot;&gt;&lt;aml:content&gt;&lt;w:rPr&gt;&lt;w:rFonts w:ascii=&quot;Cambria Math&quot; w:cs=&quot;Arial&quot;/&gt;&lt;wx:font wx:val=&quot;Cambria Math&quot;/&gt;&lt;w:i/&gt;&lt;w:lang w:val=&quot;EN-GB&quot;/&gt;&lt;/w:rPr&gt;&lt;m:t&gt;y=&lt;/m:t&gt;&lt;/aml:content&gt;&lt;/aml:annotation&gt;&lt;/m:r&gt;&lt;m:f&gt;&lt;m:fPr&gt;&lt;m:ctrlPr&gt;&lt;aml:annotation aml:id=&quot;1&quot; w:type=&quot;Word.Insertion&quot; aml:author=&quot;Hugh Hunt&quot; aml:createdate=&quot;2020-10-04T16:47:00Z&quot;&gt;&lt;aml:content&gt;&lt;w:rPr&gt;&lt;w:rFonts w:ascii=&quot;Cambria Math&quot; w:cs=&quot;Arial&quot;/&gt;&lt;wx:font wx:val=&quot;Cambria Math&quot;/&gt;&lt;w:i/&gt;&lt;w:lang w:val=&quot;EN-GB&quot;/&gt;&lt;/w:rPr&gt;&lt;/aml:content&gt;&lt;/aml:annotation&gt;&lt;/m:ctrlPr&gt;&lt;/m:fPr&gt;&lt;m:num&gt;&lt;m:r&gt;&lt;aml:annotation aml:id=&quot;2&quot; w:type=&quot;Word.Insertion&quot; aml:author=&quot;Hugh Hunt&quot; aml:createdate=&quot;2020-10-04T16:47:00Z&quot;&gt;&lt;aml:content&gt;&lt;w:rPr&gt;&lt;w:rFonts w:ascii=&quot;Cambria Math&quot; w:cs=&quot;Arial&quot;/&gt;&lt;wx:font wx:val=&quot;Cambria Math&quot;/&gt;&lt;w:i/&gt;&lt;w:lang w:val=&quot;EN-GB&quot;/&gt;&lt;/w:rPr&gt;&lt;m:t&gt;f&lt;/m:t&gt;&lt;/aml:content&gt;&lt;/aml:annotation&gt;&lt;/m:r&gt;&lt;/m:num&gt;&lt;m:den&gt;&lt;m:r&gt;&lt;aml:annotation aml:id=&quot;3&quot; w:type=&quot;Word.Insertion&quot; aml:author=&quot;Hugh Hunt&quot; aml:createdate=&quot;2020-10-04T16:47:00Z&quot;&gt;&lt;aml:content&gt;&lt;w:rPr&gt;&lt;w:rFonts w:ascii=&quot;Cambria Math&quot; w:cs=&quot;Arial&quot;/&gt;&lt;wx:font wx:val=&quot;Cambria Math&quot;/&gt;&lt;w:i/&gt;&lt;w:lang w:val=&quot;EN-GB&quot;/&gt;&lt;/w:rPr&gt;&lt;m:t&gt;k&lt;/m:t&gt;&lt;/aml:content&gt;&lt;/aml:annotation&gt;&lt;/m:r&gt;&lt;/m:den&gt;&lt;/m:f&gt;&lt;m:r&gt;&lt;aml:annotation aml:id=&quot;4&quot; w:type=&quot;Word.Insertion&quot; aml:author=&quot;Hugh Hunt&quot; aml:createdate=&quot;2020-10-04T16:47:00Z&quot;&gt;&lt;aml:content&gt;&lt;w:rPr&gt;&lt;w:rFonts w:ascii=&quot;Cambria Math&quot; w:cs=&quot;Arial&quot;/&gt;&lt;wx:font wx:val=&quot;Cambria Math&quot;/&gt;&lt;w:i/&gt;&lt;w:lang w:val=&quot;EN-GB&quot;/&gt;&lt;/w:rPr&gt;&lt;m:t&gt;y=&lt;/m:t&gt;&lt;/aml:content&gt;&lt;/aml:annotation&gt;&lt;/m:r&gt;&lt;m:f&gt;&lt;m:fPr&gt;&lt;m:ctrlPr&gt;&lt;aml:annotation aml:id=&quot;5&quot; w:type=&quot;Word.Insertion&quot; aml:author=&quot;Hugh Hunt&quot; aml:createdate=&quot;2020-10-04T16:47:00Z&quot;&gt;&lt;aml:content&gt;&lt;w:rPr&gt;&lt;w:rFonts w:ascii=&quot;Cambria Math&quot; w:cs=&quot;Arial&quot;/&gt;&lt;wx:font wx:val=&quot;Cambria Math&quot;/&gt;&lt;w:i/&gt;&lt;w:lang w:val=&quot;EN-GB&quot;/&gt;&lt;/w:rPr&gt;&lt;/aml:content&gt;&lt;/aml:annotation&gt;&lt;/m:ctrlPr&gt;&lt;/m:fPr&gt;&lt;m:num&gt;&lt;m:r&gt;&lt;aml:annotation aml:id=&quot;6&quot; w:type=&quot;Word.Insertion&quot; aml:author=&quot;Hugh Hunt&quot; aml:createdate=&quot;2020-10-04T16:47:00Z&quot;&gt;&lt;aml:content&gt;&lt;w:rPr&gt;&lt;w:rFonts w:ascii=&quot;Cambria Math&quot; w:cs=&quot;Arial&quot;/&gt;&lt;wx:font wx:val=&quot;Cambria Math&quot;/&gt;&lt;w:i/&gt;&lt;w:lang w:val=&quot;EN-GB&quot;/&gt;&lt;/w:rPr&gt;&lt;m:t&gt;f&lt;/m:t&gt;&lt;/aml:content&gt;&lt;/aml:annotation&gt;&lt;/m:r&gt;&lt;/m:num&gt;&lt;m:den&gt;&lt;m:r&gt;&lt;aml:annotation aml:id=&quot;7&quot; w:type=&quot;Word.Insertion&quot; aml:author=&quot;Hugh Hunt&quot; aml:createdate=&quot;2020-10-04T16:47:00Z&quot;&gt;&lt;aml:content&gt;&lt;w:rPr&gt;&lt;w:rFonts w:ascii=&quot;Cambria Math&quot; w:cs=&quot;Arial&quot;/&gt;&lt;wx:font wx:val=&quot;Cambria Math&quot;/&gt;&lt;w:i/&gt;&lt;w:lang w:val=&quot;EN-GB&quot;/&gt;&lt;/w:rPr&gt;&lt;m:t&gt;k&lt;/m:t&gt;&lt;/aml:content&gt;&lt;/aml:annotation&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 o:title="" chromakey="white"/>
            </v:shape>
          </w:pict>
        </w:r>
        <w:r w:rsidRPr="00C92D6F" w:rsidDel="00A152B8">
          <w:rPr>
            <w:rFonts w:cs="Arial"/>
            <w:lang w:val="en-GB"/>
          </w:rPr>
          <w:fldChar w:fldCharType="end"/>
        </w:r>
      </w:del>
    </w:p>
    <w:p w14:paraId="1D57FE9E" w14:textId="77777777" w:rsidR="0086739D" w:rsidDel="00A152B8" w:rsidRDefault="0086739D" w:rsidP="00C320CB">
      <w:pPr>
        <w:spacing w:before="120"/>
        <w:rPr>
          <w:del w:id="50" w:author="John S. Biggins" w:date="2023-09-28T15:50:00Z"/>
          <w:lang w:val="en-GB"/>
        </w:rPr>
      </w:pPr>
      <w:del w:id="51" w:author="John S. Biggins" w:date="2023-09-28T15:50:00Z">
        <w:r w:rsidDel="00A152B8">
          <w:rPr>
            <w:lang w:val="en-GB"/>
          </w:rPr>
          <w:delText xml:space="preserve">i.e. the static spring force is the only force resisting the loading. </w:delText>
        </w:r>
        <w:r w:rsidR="00ED30A1" w:rsidDel="00A152B8">
          <w:rPr>
            <w:lang w:val="en-GB"/>
          </w:rPr>
          <w:delText xml:space="preserve"> However, in a dynamic analysis</w:delText>
        </w:r>
        <w:r w:rsidDel="00A152B8">
          <w:rPr>
            <w:lang w:val="en-GB"/>
          </w:rPr>
          <w:delText xml:space="preserve"> the loading and displacements vary with time and thus there are also structural velocities and accelerations to take account of.  The problem can be expressed in an equation of motion relating inertial, damping, stiffness and loading forces (see </w:delText>
        </w:r>
        <w:r w:rsidR="00C305CE" w:rsidDel="00A152B8">
          <w:rPr>
            <w:lang w:val="en-GB"/>
          </w:rPr>
          <w:delText xml:space="preserve">Mechanics </w:delText>
        </w:r>
        <w:r w:rsidDel="00A152B8">
          <w:rPr>
            <w:lang w:val="en-GB"/>
          </w:rPr>
          <w:delText>Data Book</w:delText>
        </w:r>
        <w:r w:rsidR="00C305CE" w:rsidDel="00A152B8">
          <w:rPr>
            <w:lang w:val="en-GB"/>
          </w:rPr>
          <w:delText xml:space="preserve"> page 6</w:delText>
        </w:r>
        <w:r w:rsidDel="00A152B8">
          <w:rPr>
            <w:lang w:val="en-GB"/>
          </w:rPr>
          <w:delText>):</w:delText>
        </w:r>
      </w:del>
    </w:p>
    <w:p w14:paraId="53CFAF31" w14:textId="77777777" w:rsidR="0086739D" w:rsidDel="00A152B8" w:rsidRDefault="00C92D6F" w:rsidP="00886E36">
      <w:pPr>
        <w:spacing w:before="120"/>
        <w:jc w:val="center"/>
        <w:rPr>
          <w:del w:id="52" w:author="John S. Biggins" w:date="2023-09-28T15:50:00Z"/>
          <w:lang w:val="en-GB"/>
        </w:rPr>
      </w:pPr>
      <w:del w:id="53" w:author="John S. Biggins" w:date="2023-09-28T15:50:00Z">
        <w:r w:rsidRPr="00C92D6F" w:rsidDel="00A152B8">
          <w:rPr>
            <w:rFonts w:ascii="Arial" w:hAnsi="Arial" w:cs="Arial"/>
            <w:sz w:val="20"/>
            <w:szCs w:val="20"/>
            <w:lang w:val="en-GB"/>
          </w:rPr>
          <w:fldChar w:fldCharType="begin"/>
        </w:r>
        <w:r w:rsidRPr="00C92D6F" w:rsidDel="00A152B8">
          <w:rPr>
            <w:rFonts w:ascii="Arial" w:hAnsi="Arial" w:cs="Arial"/>
            <w:sz w:val="20"/>
            <w:szCs w:val="20"/>
            <w:lang w:val="en-GB"/>
          </w:rPr>
          <w:delInstrText xml:space="preserve"> QUOTE </w:delInstrText>
        </w:r>
        <w:r w:rsidR="00587B53" w:rsidRPr="00C92D6F">
          <w:rPr>
            <w:noProof/>
            <w:position w:val="-4"/>
          </w:rPr>
          <w:pict w14:anchorId="5F73ECE6">
            <v:shape id="_x0000_i1079" type="#_x0000_t75" alt="" style="width:158.95pt;height:12.2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00&quot;/&gt;&lt;w:bordersDontSurroundHeader/&gt;&lt;w:bordersDontSurroundFooter/&gt;&lt;w:stylePaneFormatFilter w:val=&quot;3F01&quot;/&gt;&lt;w:defaultTabStop w:val=&quot;720&quot;/&gt;&lt;w:drawingGridHorizontalSpacing w:val=&quot;120&quot;/&gt;&lt;w:drawingGridVerticalSpacing w:val=&quot;57&quot;/&gt;&lt;w:displayHorizontalDrawingGridEvery w:val=&quot;2&quot;/&gt;&lt;w:doNotShadeFormData/&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compat&gt;&lt;wsp:rsids&gt;&lt;wsp:rsidRoot wsp:val=&quot;007E2514&quot;/&gt;&lt;wsp:rsid wsp:val=&quot;000009E1&quot;/&gt;&lt;wsp:rsid wsp:val=&quot;000206E3&quot;/&gt;&lt;wsp:rsid wsp:val=&quot;00026CDA&quot;/&gt;&lt;wsp:rsid wsp:val=&quot;000301E2&quot;/&gt;&lt;wsp:rsid wsp:val=&quot;0003054B&quot;/&gt;&lt;wsp:rsid wsp:val=&quot;000467AF&quot;/&gt;&lt;wsp:rsid wsp:val=&quot;00053DCB&quot;/&gt;&lt;wsp:rsid wsp:val=&quot;00087143&quot;/&gt;&lt;wsp:rsid wsp:val=&quot;000B62D3&quot;/&gt;&lt;wsp:rsid wsp:val=&quot;000D0BDD&quot;/&gt;&lt;wsp:rsid wsp:val=&quot;000F4E3C&quot;/&gt;&lt;wsp:rsid wsp:val=&quot;00100F84&quot;/&gt;&lt;wsp:rsid wsp:val=&quot;00102F34&quot;/&gt;&lt;wsp:rsid wsp:val=&quot;00104A4F&quot;/&gt;&lt;wsp:rsid wsp:val=&quot;00112963&quot;/&gt;&lt;wsp:rsid wsp:val=&quot;00136AE2&quot;/&gt;&lt;wsp:rsid wsp:val=&quot;0014204F&quot;/&gt;&lt;wsp:rsid wsp:val=&quot;00147E8B&quot;/&gt;&lt;wsp:rsid wsp:val=&quot;00155A77&quot;/&gt;&lt;wsp:rsid wsp:val=&quot;0017778B&quot;/&gt;&lt;wsp:rsid wsp:val=&quot;001926C3&quot;/&gt;&lt;wsp:rsid wsp:val=&quot;00197467&quot;/&gt;&lt;wsp:rsid wsp:val=&quot;001A1066&quot;/&gt;&lt;wsp:rsid wsp:val=&quot;001B1F84&quot;/&gt;&lt;wsp:rsid wsp:val=&quot;001C5C5C&quot;/&gt;&lt;wsp:rsid wsp:val=&quot;001F48EA&quot;/&gt;&lt;wsp:rsid wsp:val=&quot;001F5B7B&quot;/&gt;&lt;wsp:rsid wsp:val=&quot;00213924&quot;/&gt;&lt;wsp:rsid wsp:val=&quot;00226EE4&quot;/&gt;&lt;wsp:rsid wsp:val=&quot;00230F46&quot;/&gt;&lt;wsp:rsid wsp:val=&quot;00233B20&quot;/&gt;&lt;wsp:rsid wsp:val=&quot;00255648&quot;/&gt;&lt;wsp:rsid wsp:val=&quot;0025745B&quot;/&gt;&lt;wsp:rsid wsp:val=&quot;002657A1&quot;/&gt;&lt;wsp:rsid wsp:val=&quot;0026652F&quot;/&gt;&lt;wsp:rsid wsp:val=&quot;0027579E&quot;/&gt;&lt;wsp:rsid wsp:val=&quot;00282194&quot;/&gt;&lt;wsp:rsid wsp:val=&quot;00296D01&quot;/&gt;&lt;wsp:rsid wsp:val=&quot;002B3D79&quot;/&gt;&lt;wsp:rsid wsp:val=&quot;002B5211&quot;/&gt;&lt;wsp:rsid wsp:val=&quot;002B6772&quot;/&gt;&lt;wsp:rsid wsp:val=&quot;002D5E22&quot;/&gt;&lt;wsp:rsid wsp:val=&quot;002E26E1&quot;/&gt;&lt;wsp:rsid wsp:val=&quot;002E2FC3&quot;/&gt;&lt;wsp:rsid wsp:val=&quot;002E6DDD&quot;/&gt;&lt;wsp:rsid wsp:val=&quot;002F43F3&quot;/&gt;&lt;wsp:rsid wsp:val=&quot;003055CB&quot;/&gt;&lt;wsp:rsid wsp:val=&quot;00343032&quot;/&gt;&lt;wsp:rsid wsp:val=&quot;00344BE3&quot;/&gt;&lt;wsp:rsid wsp:val=&quot;0034662E&quot;/&gt;&lt;wsp:rsid wsp:val=&quot;00363886&quot;/&gt;&lt;wsp:rsid wsp:val=&quot;00367EEC&quot;/&gt;&lt;wsp:rsid wsp:val=&quot;003710A0&quot;/&gt;&lt;wsp:rsid wsp:val=&quot;00380826&quot;/&gt;&lt;wsp:rsid wsp:val=&quot;003A005E&quot;/&gt;&lt;wsp:rsid wsp:val=&quot;003B1EE8&quot;/&gt;&lt;wsp:rsid wsp:val=&quot;003B2EDE&quot;/&gt;&lt;wsp:rsid wsp:val=&quot;003C7453&quot;/&gt;&lt;wsp:rsid wsp:val=&quot;003D3D99&quot;/&gt;&lt;wsp:rsid wsp:val=&quot;003D7C14&quot;/&gt;&lt;wsp:rsid wsp:val=&quot;003F2A1B&quot;/&gt;&lt;wsp:rsid wsp:val=&quot;003F300C&quot;/&gt;&lt;wsp:rsid wsp:val=&quot;00402166&quot;/&gt;&lt;wsp:rsid wsp:val=&quot;004042B1&quot;/&gt;&lt;wsp:rsid wsp:val=&quot;00410581&quot;/&gt;&lt;wsp:rsid wsp:val=&quot;00413C20&quot;/&gt;&lt;wsp:rsid wsp:val=&quot;00433191&quot;/&gt;&lt;wsp:rsid wsp:val=&quot;00443A73&quot;/&gt;&lt;wsp:rsid wsp:val=&quot;00443A84&quot;/&gt;&lt;wsp:rsid wsp:val=&quot;004505DA&quot;/&gt;&lt;wsp:rsid wsp:val=&quot;0046678F&quot;/&gt;&lt;wsp:rsid wsp:val=&quot;004678CF&quot;/&gt;&lt;wsp:rsid wsp:val=&quot;0047122D&quot;/&gt;&lt;wsp:rsid wsp:val=&quot;00485A4E&quot;/&gt;&lt;wsp:rsid wsp:val=&quot;00492037&quot;/&gt;&lt;wsp:rsid wsp:val=&quot;0049690A&quot;/&gt;&lt;wsp:rsid wsp:val=&quot;004A111A&quot;/&gt;&lt;wsp:rsid wsp:val=&quot;004A1929&quot;/&gt;&lt;wsp:rsid wsp:val=&quot;004A780E&quot;/&gt;&lt;wsp:rsid wsp:val=&quot;004B32EC&quot;/&gt;&lt;wsp:rsid wsp:val=&quot;004C14EA&quot;/&gt;&lt;wsp:rsid wsp:val=&quot;004E4E9D&quot;/&gt;&lt;wsp:rsid wsp:val=&quot;004E6937&quot;/&gt;&lt;wsp:rsid wsp:val=&quot;004E6944&quot;/&gt;&lt;wsp:rsid wsp:val=&quot;004F4219&quot;/&gt;&lt;wsp:rsid wsp:val=&quot;005036DF&quot;/&gt;&lt;wsp:rsid wsp:val=&quot;0052332F&quot;/&gt;&lt;wsp:rsid wsp:val=&quot;00530B81&quot;/&gt;&lt;wsp:rsid wsp:val=&quot;00533D3F&quot;/&gt;&lt;wsp:rsid wsp:val=&quot;00545D4C&quot;/&gt;&lt;wsp:rsid wsp:val=&quot;00557B3B&quot;/&gt;&lt;wsp:rsid wsp:val=&quot;00574BAE&quot;/&gt;&lt;wsp:rsid wsp:val=&quot;00586EA6&quot;/&gt;&lt;wsp:rsid wsp:val=&quot;00587955&quot;/&gt;&lt;wsp:rsid wsp:val=&quot;005A39EB&quot;/&gt;&lt;wsp:rsid wsp:val=&quot;005A485B&quot;/&gt;&lt;wsp:rsid wsp:val=&quot;005D30DB&quot;/&gt;&lt;wsp:rsid wsp:val=&quot;005E539B&quot;/&gt;&lt;wsp:rsid wsp:val=&quot;005E7C0F&quot;/&gt;&lt;wsp:rsid wsp:val=&quot;00613A17&quot;/&gt;&lt;wsp:rsid wsp:val=&quot;00616C1D&quot;/&gt;&lt;wsp:rsid wsp:val=&quot;006358F7&quot;/&gt;&lt;wsp:rsid wsp:val=&quot;006652E9&quot;/&gt;&lt;wsp:rsid wsp:val=&quot;00665BB8&quot;/&gt;&lt;wsp:rsid wsp:val=&quot;00675A30&quot;/&gt;&lt;wsp:rsid wsp:val=&quot;00675BE5&quot;/&gt;&lt;wsp:rsid wsp:val=&quot;00680513&quot;/&gt;&lt;wsp:rsid wsp:val=&quot;00682400&quot;/&gt;&lt;wsp:rsid wsp:val=&quot;00696FF5&quot;/&gt;&lt;wsp:rsid wsp:val=&quot;006B0CB6&quot;/&gt;&lt;wsp:rsid wsp:val=&quot;006B2682&quot;/&gt;&lt;wsp:rsid wsp:val=&quot;006D6D56&quot;/&gt;&lt;wsp:rsid wsp:val=&quot;006E0954&quot;/&gt;&lt;wsp:rsid wsp:val=&quot;006F6A2D&quot;/&gt;&lt;wsp:rsid wsp:val=&quot;006F6EFF&quot;/&gt;&lt;wsp:rsid wsp:val=&quot;00712DA6&quot;/&gt;&lt;wsp:rsid wsp:val=&quot;00726BEB&quot;/&gt;&lt;wsp:rsid wsp:val=&quot;00740D32&quot;/&gt;&lt;wsp:rsid wsp:val=&quot;007778B5&quot;/&gt;&lt;wsp:rsid wsp:val=&quot;00794BB7&quot;/&gt;&lt;wsp:rsid wsp:val=&quot;007C3685&quot;/&gt;&lt;wsp:rsid wsp:val=&quot;007E2514&quot;/&gt;&lt;wsp:rsid wsp:val=&quot;007F3D9B&quot;/&gt;&lt;wsp:rsid wsp:val=&quot;00801956&quot;/&gt;&lt;wsp:rsid wsp:val=&quot;00824D80&quot;/&gt;&lt;wsp:rsid wsp:val=&quot;008301BF&quot;/&gt;&lt;wsp:rsid wsp:val=&quot;0083040A&quot;/&gt;&lt;wsp:rsid wsp:val=&quot;0083061E&quot;/&gt;&lt;wsp:rsid wsp:val=&quot;00837C53&quot;/&gt;&lt;wsp:rsid wsp:val=&quot;00855FAC&quot;/&gt;&lt;wsp:rsid wsp:val=&quot;00861D0A&quot;/&gt;&lt;wsp:rsid wsp:val=&quot;0086739D&quot;/&gt;&lt;wsp:rsid wsp:val=&quot;008777BA&quot;/&gt;&lt;wsp:rsid wsp:val=&quot;0088154F&quot;/&gt;&lt;wsp:rsid wsp:val=&quot;0088504D&quot;/&gt;&lt;wsp:rsid wsp:val=&quot;008A4F1C&quot;/&gt;&lt;wsp:rsid wsp:val=&quot;008B3BC4&quot;/&gt;&lt;wsp:rsid wsp:val=&quot;008C37AF&quot;/&gt;&lt;wsp:rsid wsp:val=&quot;008D1F6D&quot;/&gt;&lt;wsp:rsid wsp:val=&quot;008D3EA6&quot;/&gt;&lt;wsp:rsid wsp:val=&quot;008F3E10&quot;/&gt;&lt;wsp:rsid wsp:val=&quot;00900337&quot;/&gt;&lt;wsp:rsid wsp:val=&quot;0090550C&quot;/&gt;&lt;wsp:rsid wsp:val=&quot;0091474D&quot;/&gt;&lt;wsp:rsid wsp:val=&quot;00917997&quot;/&gt;&lt;wsp:rsid wsp:val=&quot;00920CB2&quot;/&gt;&lt;wsp:rsid wsp:val=&quot;00927A68&quot;/&gt;&lt;wsp:rsid wsp:val=&quot;00951D38&quot;/&gt;&lt;wsp:rsid wsp:val=&quot;00974836&quot;/&gt;&lt;wsp:rsid wsp:val=&quot;00983AF4&quot;/&gt;&lt;wsp:rsid wsp:val=&quot;009851B4&quot;/&gt;&lt;wsp:rsid wsp:val=&quot;00985EB1&quot;/&gt;&lt;wsp:rsid wsp:val=&quot;009F00B1&quot;/&gt;&lt;wsp:rsid wsp:val=&quot;009F5DF3&quot;/&gt;&lt;wsp:rsid wsp:val=&quot;00A2688A&quot;/&gt;&lt;wsp:rsid wsp:val=&quot;00A340EB&quot;/&gt;&lt;wsp:rsid wsp:val=&quot;00A57EF6&quot;/&gt;&lt;wsp:rsid wsp:val=&quot;00A62CD2&quot;/&gt;&lt;wsp:rsid wsp:val=&quot;00A73876&quot;/&gt;&lt;wsp:rsid wsp:val=&quot;00A769BA&quot;/&gt;&lt;wsp:rsid wsp:val=&quot;00A92A11&quot;/&gt;&lt;wsp:rsid wsp:val=&quot;00AA1550&quot;/&gt;&lt;wsp:rsid wsp:val=&quot;00AB4E96&quot;/&gt;&lt;wsp:rsid wsp:val=&quot;00AB5E22&quot;/&gt;&lt;wsp:rsid wsp:val=&quot;00AC0C61&quot;/&gt;&lt;wsp:rsid wsp:val=&quot;00AC22DD&quot;/&gt;&lt;wsp:rsid wsp:val=&quot;00AD76CD&quot;/&gt;&lt;wsp:rsid wsp:val=&quot;00AF0700&quot;/&gt;&lt;wsp:rsid wsp:val=&quot;00AF166A&quot;/&gt;&lt;wsp:rsid wsp:val=&quot;00B1654F&quot;/&gt;&lt;wsp:rsid wsp:val=&quot;00B32ACB&quot;/&gt;&lt;wsp:rsid wsp:val=&quot;00B35921&quot;/&gt;&lt;wsp:rsid wsp:val=&quot;00B44F1A&quot;/&gt;&lt;wsp:rsid wsp:val=&quot;00B50986&quot;/&gt;&lt;wsp:rsid wsp:val=&quot;00B5214F&quot;/&gt;&lt;wsp:rsid wsp:val=&quot;00B54BC8&quot;/&gt;&lt;wsp:rsid wsp:val=&quot;00B55139&quot;/&gt;&lt;wsp:rsid wsp:val=&quot;00B55B83&quot;/&gt;&lt;wsp:rsid wsp:val=&quot;00B67A83&quot;/&gt;&lt;wsp:rsid wsp:val=&quot;00B765A3&quot;/&gt;&lt;wsp:rsid wsp:val=&quot;00B80897&quot;/&gt;&lt;wsp:rsid wsp:val=&quot;00B941D9&quot;/&gt;&lt;wsp:rsid wsp:val=&quot;00B94977&quot;/&gt;&lt;wsp:rsid wsp:val=&quot;00BA1C7C&quot;/&gt;&lt;wsp:rsid wsp:val=&quot;00BC1FAD&quot;/&gt;&lt;wsp:rsid wsp:val=&quot;00BC4835&quot;/&gt;&lt;wsp:rsid wsp:val=&quot;00BC71AF&quot;/&gt;&lt;wsp:rsid wsp:val=&quot;00BD021D&quot;/&gt;&lt;wsp:rsid wsp:val=&quot;00BD72BC&quot;/&gt;&lt;wsp:rsid wsp:val=&quot;00BE5E5C&quot;/&gt;&lt;wsp:rsid wsp:val=&quot;00C139BD&quot;/&gt;&lt;wsp:rsid wsp:val=&quot;00C234D7&quot;/&gt;&lt;wsp:rsid wsp:val=&quot;00C305CE&quot;/&gt;&lt;wsp:rsid wsp:val=&quot;00C320CB&quot;/&gt;&lt;wsp:rsid wsp:val=&quot;00C37DAD&quot;/&gt;&lt;wsp:rsid wsp:val=&quot;00C40207&quot;/&gt;&lt;wsp:rsid wsp:val=&quot;00C56F5D&quot;/&gt;&lt;wsp:rsid wsp:val=&quot;00C77156&quot;/&gt;&lt;wsp:rsid wsp:val=&quot;00C812DA&quot;/&gt;&lt;wsp:rsid wsp:val=&quot;00C90F92&quot;/&gt;&lt;wsp:rsid wsp:val=&quot;00C92D6F&quot;/&gt;&lt;wsp:rsid wsp:val=&quot;00CA5915&quot;/&gt;&lt;wsp:rsid wsp:val=&quot;00CB498A&quot;/&gt;&lt;wsp:rsid wsp:val=&quot;00CC04A5&quot;/&gt;&lt;wsp:rsid wsp:val=&quot;00CC68A3&quot;/&gt;&lt;wsp:rsid wsp:val=&quot;00CC7507&quot;/&gt;&lt;wsp:rsid wsp:val=&quot;00CD4403&quot;/&gt;&lt;wsp:rsid wsp:val=&quot;00CE2592&quot;/&gt;&lt;wsp:rsid wsp:val=&quot;00D01060&quot;/&gt;&lt;wsp:rsid wsp:val=&quot;00D316B2&quot;/&gt;&lt;wsp:rsid wsp:val=&quot;00D43097&quot;/&gt;&lt;wsp:rsid wsp:val=&quot;00D469F1&quot;/&gt;&lt;wsp:rsid wsp:val=&quot;00D751E8&quot;/&gt;&lt;wsp:rsid wsp:val=&quot;00D843A0&quot;/&gt;&lt;wsp:rsid wsp:val=&quot;00D95267&quot;/&gt;&lt;wsp:rsid wsp:val=&quot;00DA04AF&quot;/&gt;&lt;wsp:rsid wsp:val=&quot;00DA2093&quot;/&gt;&lt;wsp:rsid wsp:val=&quot;00DB51C5&quot;/&gt;&lt;wsp:rsid wsp:val=&quot;00DC3C7B&quot;/&gt;&lt;wsp:rsid wsp:val=&quot;00DD3AC2&quot;/&gt;&lt;wsp:rsid wsp:val=&quot;00DD7CE7&quot;/&gt;&lt;wsp:rsid wsp:val=&quot;00DF324B&quot;/&gt;&lt;wsp:rsid wsp:val=&quot;00E04CFC&quot;/&gt;&lt;wsp:rsid wsp:val=&quot;00E121C2&quot;/&gt;&lt;wsp:rsid wsp:val=&quot;00E14E37&quot;/&gt;&lt;wsp:rsid wsp:val=&quot;00E2208A&quot;/&gt;&lt;wsp:rsid wsp:val=&quot;00E539EE&quot;/&gt;&lt;wsp:rsid wsp:val=&quot;00E61567&quot;/&gt;&lt;wsp:rsid wsp:val=&quot;00E633FA&quot;/&gt;&lt;wsp:rsid wsp:val=&quot;00E70603&quot;/&gt;&lt;wsp:rsid wsp:val=&quot;00E76B18&quot;/&gt;&lt;wsp:rsid wsp:val=&quot;00E82838&quot;/&gt;&lt;wsp:rsid wsp:val=&quot;00EA0875&quot;/&gt;&lt;wsp:rsid wsp:val=&quot;00EC116D&quot;/&gt;&lt;wsp:rsid wsp:val=&quot;00EC7BE7&quot;/&gt;&lt;wsp:rsid wsp:val=&quot;00ED30A1&quot;/&gt;&lt;wsp:rsid wsp:val=&quot;00EF5D53&quot;/&gt;&lt;wsp:rsid wsp:val=&quot;00F23225&quot;/&gt;&lt;wsp:rsid wsp:val=&quot;00F4209A&quot;/&gt;&lt;wsp:rsid wsp:val=&quot;00F56F0D&quot;/&gt;&lt;wsp:rsid wsp:val=&quot;00F64FED&quot;/&gt;&lt;wsp:rsid wsp:val=&quot;00F65384&quot;/&gt;&lt;wsp:rsid wsp:val=&quot;00F957D4&quot;/&gt;&lt;wsp:rsid wsp:val=&quot;00FA4883&quot;/&gt;&lt;wsp:rsid wsp:val=&quot;00FC6DA9&quot;/&gt;&lt;wsp:rsid wsp:val=&quot;00FD0913&quot;/&gt;&lt;wsp:rsid wsp:val=&quot;00FD2124&quot;/&gt;&lt;wsp:rsid wsp:val=&quot;00FE4ABF&quot;/&gt;&lt;wsp:rsid wsp:val=&quot;00FE4EE2&quot;/&gt;&lt;wsp:rsid wsp:val=&quot;00FF312B&quot;/&gt;&lt;/wsp:rsids&gt;&lt;/w:docPr&gt;&lt;w:body&gt;&lt;wx:sect&gt;&lt;w:p wsp:rsidR=&quot;00000000&quot; wsp:rsidRDefault=&quot;00367EEC&quot; wsp:rsidP=&quot;00367EEC&quot;&gt;&lt;m:oMathPara&gt;&lt;m:oMath&gt;&lt;m:r&gt;&lt;aml:annotation aml:id=&quot;0&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m&lt;/m:t&gt;&lt;/aml:content&gt;&lt;/aml:annotation&gt;&lt;/m:r&gt;&lt;m:acc&gt;&lt;m:accPr&gt;&lt;m:chr m:val=&quot;Ãà&quot;/&gt;&lt;m:ctrlPr&gt;&lt;aml:annotation aml:id=&quot;1&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accPr&gt;&lt;m:e&gt;&lt;m:r&gt;&lt;aml:annotation aml:id=&quot;2&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y&lt;/m:t&gt;&lt;/aml:content&gt;&lt;/aml:annotation&gt;&lt;/m:r&gt;&lt;/m:e&gt;&lt;/m:acc&gt;&lt;m:r&gt;&lt;aml:annotation aml:id=&quot;3&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Œª&lt;/m:t&gt;&lt;/aml:content&gt;&lt;/aml:annotation&gt;&lt;/m:r&gt;&lt;m:acc&gt;&lt;m:accPr&gt;&lt;m:chr m:val=&quot;Ãá&quot;/&gt;&lt;m:ctrlPr&gt;&lt;aml:annotation aml:id=&quot;4&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accPr&gt;&lt;m:e&gt;&lt;m:r&gt;&lt;aml:annotation aml:id=&quot;5&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y&lt;/m:t&gt;&lt;/aml:content&gt;&lt;/aml:annotation&gt;&lt;/m:r&gt;&lt;/m:e&gt;&lt;/m:acc&gt;&lt;m:r&gt;&lt;aml:annotation aml:id=&quot;6&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ky=fm&lt;/m:t&gt;&lt;/aml:content&gt;&lt;/aml:annotation&gt;&lt;/m:r&gt;&lt;m:acc&gt;&lt;m:accPr&gt;&lt;m:chr m:val=&quot;Ãà&quot;/&gt;&lt;m:ctrlPr&gt;&lt;aml:annotation aml:id=&quot;7&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accPr&gt;&lt;m:e&gt;&lt;m:r&gt;&lt;aml:annotation aml:id=&quot;8&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y&lt;/m:t&gt;&lt;/aml:content&gt;&lt;/aml:annotation&gt;&lt;/m:r&gt;&lt;/m:e&gt;&lt;/m:acc&gt;&lt;m:r&gt;&lt;aml:annotation aml:id=&quot;9&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Œª&lt;/m:t&gt;&lt;/aml:content&gt;&lt;/aml:annotation&gt;&lt;/m:r&gt;&lt;m:acc&gt;&lt;m:accPr&gt;&lt;m:chr m:val=&quot;Ãá&quot;/&gt;&lt;m:ctrlPr&gt;&lt;aml:annotation aml:id=&quot;10&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accPr&gt;&lt;m:e&gt;&lt;m:r&gt;&lt;aml:annotation aml:id=&quot;11&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y&lt;/m:t&gt;&lt;/aml:content&gt;&lt;/aml:annotation&gt;&lt;/m:r&gt;&lt;/m:e&gt;&lt;/m:acc&gt;&lt;m:r&gt;&lt;aml:annotation aml:id=&quot;12&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ky=f&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 o:title="" chromakey="white"/>
            </v:shape>
          </w:pict>
        </w:r>
        <w:r w:rsidRPr="00C92D6F" w:rsidDel="00A152B8">
          <w:rPr>
            <w:rFonts w:ascii="Arial" w:hAnsi="Arial" w:cs="Arial"/>
            <w:sz w:val="20"/>
            <w:szCs w:val="20"/>
            <w:lang w:val="en-GB"/>
          </w:rPr>
          <w:delInstrText xml:space="preserve"> </w:delInstrText>
        </w:r>
        <w:r w:rsidRPr="00C92D6F" w:rsidDel="00A152B8">
          <w:rPr>
            <w:rFonts w:ascii="Arial" w:hAnsi="Arial" w:cs="Arial"/>
            <w:sz w:val="20"/>
            <w:szCs w:val="20"/>
            <w:lang w:val="en-GB"/>
          </w:rPr>
          <w:fldChar w:fldCharType="separate"/>
        </w:r>
        <w:r w:rsidR="00587B53" w:rsidRPr="00C92D6F">
          <w:rPr>
            <w:noProof/>
            <w:position w:val="-4"/>
          </w:rPr>
          <w:pict w14:anchorId="5182A79B">
            <v:shape id="_x0000_i1078" type="#_x0000_t75" alt="" style="width:158.95pt;height:12.2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00&quot;/&gt;&lt;w:bordersDontSurroundHeader/&gt;&lt;w:bordersDontSurroundFooter/&gt;&lt;w:stylePaneFormatFilter w:val=&quot;3F01&quot;/&gt;&lt;w:defaultTabStop w:val=&quot;720&quot;/&gt;&lt;w:drawingGridHorizontalSpacing w:val=&quot;120&quot;/&gt;&lt;w:drawingGridVerticalSpacing w:val=&quot;57&quot;/&gt;&lt;w:displayHorizontalDrawingGridEvery w:val=&quot;2&quot;/&gt;&lt;w:doNotShadeFormData/&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compat&gt;&lt;wsp:rsids&gt;&lt;wsp:rsidRoot wsp:val=&quot;007E2514&quot;/&gt;&lt;wsp:rsid wsp:val=&quot;000009E1&quot;/&gt;&lt;wsp:rsid wsp:val=&quot;000206E3&quot;/&gt;&lt;wsp:rsid wsp:val=&quot;00026CDA&quot;/&gt;&lt;wsp:rsid wsp:val=&quot;000301E2&quot;/&gt;&lt;wsp:rsid wsp:val=&quot;0003054B&quot;/&gt;&lt;wsp:rsid wsp:val=&quot;000467AF&quot;/&gt;&lt;wsp:rsid wsp:val=&quot;00053DCB&quot;/&gt;&lt;wsp:rsid wsp:val=&quot;00087143&quot;/&gt;&lt;wsp:rsid wsp:val=&quot;000B62D3&quot;/&gt;&lt;wsp:rsid wsp:val=&quot;000D0BDD&quot;/&gt;&lt;wsp:rsid wsp:val=&quot;000F4E3C&quot;/&gt;&lt;wsp:rsid wsp:val=&quot;00100F84&quot;/&gt;&lt;wsp:rsid wsp:val=&quot;00102F34&quot;/&gt;&lt;wsp:rsid wsp:val=&quot;00104A4F&quot;/&gt;&lt;wsp:rsid wsp:val=&quot;00112963&quot;/&gt;&lt;wsp:rsid wsp:val=&quot;00136AE2&quot;/&gt;&lt;wsp:rsid wsp:val=&quot;0014204F&quot;/&gt;&lt;wsp:rsid wsp:val=&quot;00147E8B&quot;/&gt;&lt;wsp:rsid wsp:val=&quot;00155A77&quot;/&gt;&lt;wsp:rsid wsp:val=&quot;0017778B&quot;/&gt;&lt;wsp:rsid wsp:val=&quot;001926C3&quot;/&gt;&lt;wsp:rsid wsp:val=&quot;00197467&quot;/&gt;&lt;wsp:rsid wsp:val=&quot;001A1066&quot;/&gt;&lt;wsp:rsid wsp:val=&quot;001B1F84&quot;/&gt;&lt;wsp:rsid wsp:val=&quot;001C5C5C&quot;/&gt;&lt;wsp:rsid wsp:val=&quot;001F48EA&quot;/&gt;&lt;wsp:rsid wsp:val=&quot;001F5B7B&quot;/&gt;&lt;wsp:rsid wsp:val=&quot;00213924&quot;/&gt;&lt;wsp:rsid wsp:val=&quot;00226EE4&quot;/&gt;&lt;wsp:rsid wsp:val=&quot;00230F46&quot;/&gt;&lt;wsp:rsid wsp:val=&quot;00233B20&quot;/&gt;&lt;wsp:rsid wsp:val=&quot;00255648&quot;/&gt;&lt;wsp:rsid wsp:val=&quot;0025745B&quot;/&gt;&lt;wsp:rsid wsp:val=&quot;002657A1&quot;/&gt;&lt;wsp:rsid wsp:val=&quot;0026652F&quot;/&gt;&lt;wsp:rsid wsp:val=&quot;0027579E&quot;/&gt;&lt;wsp:rsid wsp:val=&quot;00282194&quot;/&gt;&lt;wsp:rsid wsp:val=&quot;00296D01&quot;/&gt;&lt;wsp:rsid wsp:val=&quot;002B3D79&quot;/&gt;&lt;wsp:rsid wsp:val=&quot;002B5211&quot;/&gt;&lt;wsp:rsid wsp:val=&quot;002B6772&quot;/&gt;&lt;wsp:rsid wsp:val=&quot;002D5E22&quot;/&gt;&lt;wsp:rsid wsp:val=&quot;002E26E1&quot;/&gt;&lt;wsp:rsid wsp:val=&quot;002E2FC3&quot;/&gt;&lt;wsp:rsid wsp:val=&quot;002E6DDD&quot;/&gt;&lt;wsp:rsid wsp:val=&quot;002F43F3&quot;/&gt;&lt;wsp:rsid wsp:val=&quot;003055CB&quot;/&gt;&lt;wsp:rsid wsp:val=&quot;00343032&quot;/&gt;&lt;wsp:rsid wsp:val=&quot;00344BE3&quot;/&gt;&lt;wsp:rsid wsp:val=&quot;0034662E&quot;/&gt;&lt;wsp:rsid wsp:val=&quot;00363886&quot;/&gt;&lt;wsp:rsid wsp:val=&quot;00367EEC&quot;/&gt;&lt;wsp:rsid wsp:val=&quot;003710A0&quot;/&gt;&lt;wsp:rsid wsp:val=&quot;00380826&quot;/&gt;&lt;wsp:rsid wsp:val=&quot;003A005E&quot;/&gt;&lt;wsp:rsid wsp:val=&quot;003B1EE8&quot;/&gt;&lt;wsp:rsid wsp:val=&quot;003B2EDE&quot;/&gt;&lt;wsp:rsid wsp:val=&quot;003C7453&quot;/&gt;&lt;wsp:rsid wsp:val=&quot;003D3D99&quot;/&gt;&lt;wsp:rsid wsp:val=&quot;003D7C14&quot;/&gt;&lt;wsp:rsid wsp:val=&quot;003F2A1B&quot;/&gt;&lt;wsp:rsid wsp:val=&quot;003F300C&quot;/&gt;&lt;wsp:rsid wsp:val=&quot;00402166&quot;/&gt;&lt;wsp:rsid wsp:val=&quot;004042B1&quot;/&gt;&lt;wsp:rsid wsp:val=&quot;00410581&quot;/&gt;&lt;wsp:rsid wsp:val=&quot;00413C20&quot;/&gt;&lt;wsp:rsid wsp:val=&quot;00433191&quot;/&gt;&lt;wsp:rsid wsp:val=&quot;00443A73&quot;/&gt;&lt;wsp:rsid wsp:val=&quot;00443A84&quot;/&gt;&lt;wsp:rsid wsp:val=&quot;004505DA&quot;/&gt;&lt;wsp:rsid wsp:val=&quot;0046678F&quot;/&gt;&lt;wsp:rsid wsp:val=&quot;004678CF&quot;/&gt;&lt;wsp:rsid wsp:val=&quot;0047122D&quot;/&gt;&lt;wsp:rsid wsp:val=&quot;00485A4E&quot;/&gt;&lt;wsp:rsid wsp:val=&quot;00492037&quot;/&gt;&lt;wsp:rsid wsp:val=&quot;0049690A&quot;/&gt;&lt;wsp:rsid wsp:val=&quot;004A111A&quot;/&gt;&lt;wsp:rsid wsp:val=&quot;004A1929&quot;/&gt;&lt;wsp:rsid wsp:val=&quot;004A780E&quot;/&gt;&lt;wsp:rsid wsp:val=&quot;004B32EC&quot;/&gt;&lt;wsp:rsid wsp:val=&quot;004C14EA&quot;/&gt;&lt;wsp:rsid wsp:val=&quot;004E4E9D&quot;/&gt;&lt;wsp:rsid wsp:val=&quot;004E6937&quot;/&gt;&lt;wsp:rsid wsp:val=&quot;004E6944&quot;/&gt;&lt;wsp:rsid wsp:val=&quot;004F4219&quot;/&gt;&lt;wsp:rsid wsp:val=&quot;005036DF&quot;/&gt;&lt;wsp:rsid wsp:val=&quot;0052332F&quot;/&gt;&lt;wsp:rsid wsp:val=&quot;00530B81&quot;/&gt;&lt;wsp:rsid wsp:val=&quot;00533D3F&quot;/&gt;&lt;wsp:rsid wsp:val=&quot;00545D4C&quot;/&gt;&lt;wsp:rsid wsp:val=&quot;00557B3B&quot;/&gt;&lt;wsp:rsid wsp:val=&quot;00574BAE&quot;/&gt;&lt;wsp:rsid wsp:val=&quot;00586EA6&quot;/&gt;&lt;wsp:rsid wsp:val=&quot;00587955&quot;/&gt;&lt;wsp:rsid wsp:val=&quot;005A39EB&quot;/&gt;&lt;wsp:rsid wsp:val=&quot;005A485B&quot;/&gt;&lt;wsp:rsid wsp:val=&quot;005D30DB&quot;/&gt;&lt;wsp:rsid wsp:val=&quot;005E539B&quot;/&gt;&lt;wsp:rsid wsp:val=&quot;005E7C0F&quot;/&gt;&lt;wsp:rsid wsp:val=&quot;00613A17&quot;/&gt;&lt;wsp:rsid wsp:val=&quot;00616C1D&quot;/&gt;&lt;wsp:rsid wsp:val=&quot;006358F7&quot;/&gt;&lt;wsp:rsid wsp:val=&quot;006652E9&quot;/&gt;&lt;wsp:rsid wsp:val=&quot;00665BB8&quot;/&gt;&lt;wsp:rsid wsp:val=&quot;00675A30&quot;/&gt;&lt;wsp:rsid wsp:val=&quot;00675BE5&quot;/&gt;&lt;wsp:rsid wsp:val=&quot;00680513&quot;/&gt;&lt;wsp:rsid wsp:val=&quot;00682400&quot;/&gt;&lt;wsp:rsid wsp:val=&quot;00696FF5&quot;/&gt;&lt;wsp:rsid wsp:val=&quot;006B0CB6&quot;/&gt;&lt;wsp:rsid wsp:val=&quot;006B2682&quot;/&gt;&lt;wsp:rsid wsp:val=&quot;006D6D56&quot;/&gt;&lt;wsp:rsid wsp:val=&quot;006E0954&quot;/&gt;&lt;wsp:rsid wsp:val=&quot;006F6A2D&quot;/&gt;&lt;wsp:rsid wsp:val=&quot;006F6EFF&quot;/&gt;&lt;wsp:rsid wsp:val=&quot;00712DA6&quot;/&gt;&lt;wsp:rsid wsp:val=&quot;00726BEB&quot;/&gt;&lt;wsp:rsid wsp:val=&quot;00740D32&quot;/&gt;&lt;wsp:rsid wsp:val=&quot;007778B5&quot;/&gt;&lt;wsp:rsid wsp:val=&quot;00794BB7&quot;/&gt;&lt;wsp:rsid wsp:val=&quot;007C3685&quot;/&gt;&lt;wsp:rsid wsp:val=&quot;007E2514&quot;/&gt;&lt;wsp:rsid wsp:val=&quot;007F3D9B&quot;/&gt;&lt;wsp:rsid wsp:val=&quot;00801956&quot;/&gt;&lt;wsp:rsid wsp:val=&quot;00824D80&quot;/&gt;&lt;wsp:rsid wsp:val=&quot;008301BF&quot;/&gt;&lt;wsp:rsid wsp:val=&quot;0083040A&quot;/&gt;&lt;wsp:rsid wsp:val=&quot;0083061E&quot;/&gt;&lt;wsp:rsid wsp:val=&quot;00837C53&quot;/&gt;&lt;wsp:rsid wsp:val=&quot;00855FAC&quot;/&gt;&lt;wsp:rsid wsp:val=&quot;00861D0A&quot;/&gt;&lt;wsp:rsid wsp:val=&quot;0086739D&quot;/&gt;&lt;wsp:rsid wsp:val=&quot;008777BA&quot;/&gt;&lt;wsp:rsid wsp:val=&quot;0088154F&quot;/&gt;&lt;wsp:rsid wsp:val=&quot;0088504D&quot;/&gt;&lt;wsp:rsid wsp:val=&quot;008A4F1C&quot;/&gt;&lt;wsp:rsid wsp:val=&quot;008B3BC4&quot;/&gt;&lt;wsp:rsid wsp:val=&quot;008C37AF&quot;/&gt;&lt;wsp:rsid wsp:val=&quot;008D1F6D&quot;/&gt;&lt;wsp:rsid wsp:val=&quot;008D3EA6&quot;/&gt;&lt;wsp:rsid wsp:val=&quot;008F3E10&quot;/&gt;&lt;wsp:rsid wsp:val=&quot;00900337&quot;/&gt;&lt;wsp:rsid wsp:val=&quot;0090550C&quot;/&gt;&lt;wsp:rsid wsp:val=&quot;0091474D&quot;/&gt;&lt;wsp:rsid wsp:val=&quot;00917997&quot;/&gt;&lt;wsp:rsid wsp:val=&quot;00920CB2&quot;/&gt;&lt;wsp:rsid wsp:val=&quot;00927A68&quot;/&gt;&lt;wsp:rsid wsp:val=&quot;00951D38&quot;/&gt;&lt;wsp:rsid wsp:val=&quot;00974836&quot;/&gt;&lt;wsp:rsid wsp:val=&quot;00983AF4&quot;/&gt;&lt;wsp:rsid wsp:val=&quot;009851B4&quot;/&gt;&lt;wsp:rsid wsp:val=&quot;00985EB1&quot;/&gt;&lt;wsp:rsid wsp:val=&quot;009F00B1&quot;/&gt;&lt;wsp:rsid wsp:val=&quot;009F5DF3&quot;/&gt;&lt;wsp:rsid wsp:val=&quot;00A2688A&quot;/&gt;&lt;wsp:rsid wsp:val=&quot;00A340EB&quot;/&gt;&lt;wsp:rsid wsp:val=&quot;00A57EF6&quot;/&gt;&lt;wsp:rsid wsp:val=&quot;00A62CD2&quot;/&gt;&lt;wsp:rsid wsp:val=&quot;00A73876&quot;/&gt;&lt;wsp:rsid wsp:val=&quot;00A769BA&quot;/&gt;&lt;wsp:rsid wsp:val=&quot;00A92A11&quot;/&gt;&lt;wsp:rsid wsp:val=&quot;00AA1550&quot;/&gt;&lt;wsp:rsid wsp:val=&quot;00AB4E96&quot;/&gt;&lt;wsp:rsid wsp:val=&quot;00AB5E22&quot;/&gt;&lt;wsp:rsid wsp:val=&quot;00AC0C61&quot;/&gt;&lt;wsp:rsid wsp:val=&quot;00AC22DD&quot;/&gt;&lt;wsp:rsid wsp:val=&quot;00AD76CD&quot;/&gt;&lt;wsp:rsid wsp:val=&quot;00AF0700&quot;/&gt;&lt;wsp:rsid wsp:val=&quot;00AF166A&quot;/&gt;&lt;wsp:rsid wsp:val=&quot;00B1654F&quot;/&gt;&lt;wsp:rsid wsp:val=&quot;00B32ACB&quot;/&gt;&lt;wsp:rsid wsp:val=&quot;00B35921&quot;/&gt;&lt;wsp:rsid wsp:val=&quot;00B44F1A&quot;/&gt;&lt;wsp:rsid wsp:val=&quot;00B50986&quot;/&gt;&lt;wsp:rsid wsp:val=&quot;00B5214F&quot;/&gt;&lt;wsp:rsid wsp:val=&quot;00B54BC8&quot;/&gt;&lt;wsp:rsid wsp:val=&quot;00B55139&quot;/&gt;&lt;wsp:rsid wsp:val=&quot;00B55B83&quot;/&gt;&lt;wsp:rsid wsp:val=&quot;00B67A83&quot;/&gt;&lt;wsp:rsid wsp:val=&quot;00B765A3&quot;/&gt;&lt;wsp:rsid wsp:val=&quot;00B80897&quot;/&gt;&lt;wsp:rsid wsp:val=&quot;00B941D9&quot;/&gt;&lt;wsp:rsid wsp:val=&quot;00B94977&quot;/&gt;&lt;wsp:rsid wsp:val=&quot;00BA1C7C&quot;/&gt;&lt;wsp:rsid wsp:val=&quot;00BC1FAD&quot;/&gt;&lt;wsp:rsid wsp:val=&quot;00BC4835&quot;/&gt;&lt;wsp:rsid wsp:val=&quot;00BC71AF&quot;/&gt;&lt;wsp:rsid wsp:val=&quot;00BD021D&quot;/&gt;&lt;wsp:rsid wsp:val=&quot;00BD72BC&quot;/&gt;&lt;wsp:rsid wsp:val=&quot;00BE5E5C&quot;/&gt;&lt;wsp:rsid wsp:val=&quot;00C139BD&quot;/&gt;&lt;wsp:rsid wsp:val=&quot;00C234D7&quot;/&gt;&lt;wsp:rsid wsp:val=&quot;00C305CE&quot;/&gt;&lt;wsp:rsid wsp:val=&quot;00C320CB&quot;/&gt;&lt;wsp:rsid wsp:val=&quot;00C37DAD&quot;/&gt;&lt;wsp:rsid wsp:val=&quot;00C40207&quot;/&gt;&lt;wsp:rsid wsp:val=&quot;00C56F5D&quot;/&gt;&lt;wsp:rsid wsp:val=&quot;00C77156&quot;/&gt;&lt;wsp:rsid wsp:val=&quot;00C812DA&quot;/&gt;&lt;wsp:rsid wsp:val=&quot;00C90F92&quot;/&gt;&lt;wsp:rsid wsp:val=&quot;00C92D6F&quot;/&gt;&lt;wsp:rsid wsp:val=&quot;00CA5915&quot;/&gt;&lt;wsp:rsid wsp:val=&quot;00CB498A&quot;/&gt;&lt;wsp:rsid wsp:val=&quot;00CC04A5&quot;/&gt;&lt;wsp:rsid wsp:val=&quot;00CC68A3&quot;/&gt;&lt;wsp:rsid wsp:val=&quot;00CC7507&quot;/&gt;&lt;wsp:rsid wsp:val=&quot;00CD4403&quot;/&gt;&lt;wsp:rsid wsp:val=&quot;00CE2592&quot;/&gt;&lt;wsp:rsid wsp:val=&quot;00D01060&quot;/&gt;&lt;wsp:rsid wsp:val=&quot;00D316B2&quot;/&gt;&lt;wsp:rsid wsp:val=&quot;00D43097&quot;/&gt;&lt;wsp:rsid wsp:val=&quot;00D469F1&quot;/&gt;&lt;wsp:rsid wsp:val=&quot;00D751E8&quot;/&gt;&lt;wsp:rsid wsp:val=&quot;00D843A0&quot;/&gt;&lt;wsp:rsid wsp:val=&quot;00D95267&quot;/&gt;&lt;wsp:rsid wsp:val=&quot;00DA04AF&quot;/&gt;&lt;wsp:rsid wsp:val=&quot;00DA2093&quot;/&gt;&lt;wsp:rsid wsp:val=&quot;00DB51C5&quot;/&gt;&lt;wsp:rsid wsp:val=&quot;00DC3C7B&quot;/&gt;&lt;wsp:rsid wsp:val=&quot;00DD3AC2&quot;/&gt;&lt;wsp:rsid wsp:val=&quot;00DD7CE7&quot;/&gt;&lt;wsp:rsid wsp:val=&quot;00DF324B&quot;/&gt;&lt;wsp:rsid wsp:val=&quot;00E04CFC&quot;/&gt;&lt;wsp:rsid wsp:val=&quot;00E121C2&quot;/&gt;&lt;wsp:rsid wsp:val=&quot;00E14E37&quot;/&gt;&lt;wsp:rsid wsp:val=&quot;00E2208A&quot;/&gt;&lt;wsp:rsid wsp:val=&quot;00E539EE&quot;/&gt;&lt;wsp:rsid wsp:val=&quot;00E61567&quot;/&gt;&lt;wsp:rsid wsp:val=&quot;00E633FA&quot;/&gt;&lt;wsp:rsid wsp:val=&quot;00E70603&quot;/&gt;&lt;wsp:rsid wsp:val=&quot;00E76B18&quot;/&gt;&lt;wsp:rsid wsp:val=&quot;00E82838&quot;/&gt;&lt;wsp:rsid wsp:val=&quot;00EA0875&quot;/&gt;&lt;wsp:rsid wsp:val=&quot;00EC116D&quot;/&gt;&lt;wsp:rsid wsp:val=&quot;00EC7BE7&quot;/&gt;&lt;wsp:rsid wsp:val=&quot;00ED30A1&quot;/&gt;&lt;wsp:rsid wsp:val=&quot;00EF5D53&quot;/&gt;&lt;wsp:rsid wsp:val=&quot;00F23225&quot;/&gt;&lt;wsp:rsid wsp:val=&quot;00F4209A&quot;/&gt;&lt;wsp:rsid wsp:val=&quot;00F56F0D&quot;/&gt;&lt;wsp:rsid wsp:val=&quot;00F64FED&quot;/&gt;&lt;wsp:rsid wsp:val=&quot;00F65384&quot;/&gt;&lt;wsp:rsid wsp:val=&quot;00F957D4&quot;/&gt;&lt;wsp:rsid wsp:val=&quot;00FA4883&quot;/&gt;&lt;wsp:rsid wsp:val=&quot;00FC6DA9&quot;/&gt;&lt;wsp:rsid wsp:val=&quot;00FD0913&quot;/&gt;&lt;wsp:rsid wsp:val=&quot;00FD2124&quot;/&gt;&lt;wsp:rsid wsp:val=&quot;00FE4ABF&quot;/&gt;&lt;wsp:rsid wsp:val=&quot;00FE4EE2&quot;/&gt;&lt;wsp:rsid wsp:val=&quot;00FF312B&quot;/&gt;&lt;/wsp:rsids&gt;&lt;/w:docPr&gt;&lt;w:body&gt;&lt;wx:sect&gt;&lt;w:p wsp:rsidR=&quot;00000000&quot; wsp:rsidRDefault=&quot;00367EEC&quot; wsp:rsidP=&quot;00367EEC&quot;&gt;&lt;m:oMathPara&gt;&lt;m:oMath&gt;&lt;m:r&gt;&lt;aml:annotation aml:id=&quot;0&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m&lt;/m:t&gt;&lt;/aml:content&gt;&lt;/aml:annotation&gt;&lt;/m:r&gt;&lt;m:acc&gt;&lt;m:accPr&gt;&lt;m:chr m:val=&quot;Ãà&quot;/&gt;&lt;m:ctrlPr&gt;&lt;aml:annotation aml:id=&quot;1&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accPr&gt;&lt;m:e&gt;&lt;m:r&gt;&lt;aml:annotation aml:id=&quot;2&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y&lt;/m:t&gt;&lt;/aml:content&gt;&lt;/aml:annotation&gt;&lt;/m:r&gt;&lt;/m:e&gt;&lt;/m:acc&gt;&lt;m:r&gt;&lt;aml:annotation aml:id=&quot;3&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Œª&lt;/m:t&gt;&lt;/aml:content&gt;&lt;/aml:annotation&gt;&lt;/m:r&gt;&lt;m:acc&gt;&lt;m:accPr&gt;&lt;m:chr m:val=&quot;Ãá&quot;/&gt;&lt;m:ctrlPr&gt;&lt;aml:annotation aml:id=&quot;4&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accPr&gt;&lt;m:e&gt;&lt;m:r&gt;&lt;aml:annotation aml:id=&quot;5&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y&lt;/m:t&gt;&lt;/aml:content&gt;&lt;/aml:annotation&gt;&lt;/m:r&gt;&lt;/m:e&gt;&lt;/m:acc&gt;&lt;m:r&gt;&lt;aml:annotation aml:id=&quot;6&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ky=fm&lt;/m:t&gt;&lt;/aml:content&gt;&lt;/aml:annotation&gt;&lt;/m:r&gt;&lt;m:acc&gt;&lt;m:accPr&gt;&lt;m:chr m:val=&quot;Ãà&quot;/&gt;&lt;m:ctrlPr&gt;&lt;aml:annotation aml:id=&quot;7&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accPr&gt;&lt;m:e&gt;&lt;m:r&gt;&lt;aml:annotation aml:id=&quot;8&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y&lt;/m:t&gt;&lt;/aml:content&gt;&lt;/aml:annotation&gt;&lt;/m:r&gt;&lt;/m:e&gt;&lt;/m:acc&gt;&lt;m:r&gt;&lt;aml:annotation aml:id=&quot;9&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Œª&lt;/m:t&gt;&lt;/aml:content&gt;&lt;/aml:annotation&gt;&lt;/m:r&gt;&lt;m:acc&gt;&lt;m:accPr&gt;&lt;m:chr m:val=&quot;Ãá&quot;/&gt;&lt;m:ctrlPr&gt;&lt;aml:annotation aml:id=&quot;10&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accPr&gt;&lt;m:e&gt;&lt;m:r&gt;&lt;aml:annotation aml:id=&quot;11&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y&lt;/m:t&gt;&lt;/aml:content&gt;&lt;/aml:annotation&gt;&lt;/m:r&gt;&lt;/m:e&gt;&lt;/m:acc&gt;&lt;m:r&gt;&lt;aml:annotation aml:id=&quot;12&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ky=f&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 o:title="" chromakey="white"/>
            </v:shape>
          </w:pict>
        </w:r>
        <w:r w:rsidRPr="00C92D6F" w:rsidDel="00A152B8">
          <w:rPr>
            <w:rFonts w:ascii="Arial" w:hAnsi="Arial" w:cs="Arial"/>
            <w:sz w:val="20"/>
            <w:szCs w:val="20"/>
            <w:lang w:val="en-GB"/>
          </w:rPr>
          <w:fldChar w:fldCharType="end"/>
        </w:r>
      </w:del>
    </w:p>
    <w:p w14:paraId="6180C2B1" w14:textId="77777777" w:rsidR="0086739D" w:rsidDel="00A152B8" w:rsidRDefault="0086739D" w:rsidP="005D30DB">
      <w:pPr>
        <w:spacing w:before="240"/>
        <w:rPr>
          <w:del w:id="54" w:author="John S. Biggins" w:date="2023-09-28T15:50:00Z"/>
          <w:lang w:val="en-GB"/>
        </w:rPr>
      </w:pPr>
      <w:del w:id="55" w:author="John S. Biggins" w:date="2023-09-28T15:50:00Z">
        <w:r w:rsidDel="00A152B8">
          <w:rPr>
            <w:lang w:val="en-GB"/>
          </w:rPr>
          <w:delText>In the absence of damping, the equation of motion in free vibration is</w:delText>
        </w:r>
        <w:r w:rsidR="00613A17" w:rsidDel="00A152B8">
          <w:rPr>
            <w:lang w:val="en-GB"/>
          </w:rPr>
          <w:delText xml:space="preserve">     </w:delText>
        </w:r>
        <w:r w:rsidR="00587B53" w:rsidRPr="000B62D3">
          <w:rPr>
            <w:rFonts w:ascii="Arial" w:hAnsi="Arial" w:cs="Arial"/>
            <w:noProof/>
            <w:position w:val="-10"/>
            <w:sz w:val="20"/>
            <w:szCs w:val="20"/>
            <w:lang w:val="en-GB"/>
          </w:rPr>
          <w:object w:dxaOrig="1120" w:dyaOrig="320" w14:anchorId="251374CF">
            <v:shape id="_x0000_i1077" type="#_x0000_t75" alt="" style="width:57.05pt;height:14.95pt;mso-width-percent:0;mso-height-percent:0;mso-width-percent:0;mso-height-percent:0" o:ole="">
              <v:imagedata r:id="rId11" o:title=""/>
            </v:shape>
            <o:OLEObject Type="Embed" ProgID="Equation.3" ShapeID="_x0000_i1077" DrawAspect="Content" ObjectID="_1757508716" r:id="rId12"/>
          </w:object>
        </w:r>
      </w:del>
    </w:p>
    <w:p w14:paraId="23B9DC9D" w14:textId="77777777" w:rsidR="0086739D" w:rsidDel="00A152B8" w:rsidRDefault="0086739D" w:rsidP="005D30DB">
      <w:pPr>
        <w:spacing w:before="120"/>
        <w:rPr>
          <w:del w:id="56" w:author="John S. Biggins" w:date="2023-09-28T15:50:00Z"/>
          <w:lang w:val="en-GB"/>
        </w:rPr>
      </w:pPr>
      <w:del w:id="57" w:author="John S. Biggins" w:date="2023-09-28T15:50:00Z">
        <w:r w:rsidDel="00A152B8">
          <w:rPr>
            <w:lang w:val="en-GB"/>
          </w:rPr>
          <w:delText xml:space="preserve">which can be solved to give the </w:delText>
        </w:r>
        <w:r w:rsidDel="00A152B8">
          <w:rPr>
            <w:i/>
            <w:iCs/>
            <w:lang w:val="en-GB"/>
          </w:rPr>
          <w:delText>undamped natural frequency</w:delText>
        </w:r>
        <w:r w:rsidDel="00A152B8">
          <w:rPr>
            <w:lang w:val="en-GB"/>
          </w:rPr>
          <w:delText>,</w:delText>
        </w:r>
        <w:r w:rsidR="00613A17" w:rsidDel="00A152B8">
          <w:rPr>
            <w:lang w:val="en-GB"/>
          </w:rPr>
          <w:delText xml:space="preserve">      </w:delText>
        </w:r>
        <w:r w:rsidR="00613A17" w:rsidRPr="00613A17" w:rsidDel="00A152B8">
          <w:rPr>
            <w:rFonts w:ascii="Arial" w:hAnsi="Arial" w:cs="Arial"/>
            <w:sz w:val="20"/>
            <w:szCs w:val="20"/>
            <w:lang w:val="en-GB"/>
          </w:rPr>
          <w:delText xml:space="preserve"> </w:delText>
        </w:r>
        <w:r w:rsidR="00587B53" w:rsidRPr="000B62D3">
          <w:rPr>
            <w:rFonts w:ascii="Arial" w:hAnsi="Arial" w:cs="Arial"/>
            <w:noProof/>
            <w:position w:val="-26"/>
            <w:sz w:val="20"/>
            <w:szCs w:val="20"/>
            <w:lang w:val="en-GB"/>
          </w:rPr>
          <w:object w:dxaOrig="980" w:dyaOrig="680" w14:anchorId="1D791FED">
            <v:shape id="_x0000_i1076" type="#_x0000_t75" alt="" style="width:48.9pt;height:33.95pt;mso-width-percent:0;mso-height-percent:0;mso-width-percent:0;mso-height-percent:0" o:ole="">
              <v:imagedata r:id="rId13" o:title=""/>
            </v:shape>
            <o:OLEObject Type="Embed" ProgID="Equation.3" ShapeID="_x0000_i1076" DrawAspect="Content" ObjectID="_1757508717" r:id="rId14"/>
          </w:object>
        </w:r>
      </w:del>
    </w:p>
    <w:p w14:paraId="2C51447C" w14:textId="77777777" w:rsidR="0086739D" w:rsidDel="00A152B8" w:rsidRDefault="0086739D" w:rsidP="0047122D">
      <w:pPr>
        <w:spacing w:before="120"/>
        <w:rPr>
          <w:del w:id="58" w:author="John S. Biggins" w:date="2023-09-28T15:50:00Z"/>
          <w:lang w:val="en-GB"/>
        </w:rPr>
      </w:pPr>
      <w:del w:id="59" w:author="John S. Biggins" w:date="2023-09-28T15:50:00Z">
        <w:r w:rsidDel="00A152B8">
          <w:rPr>
            <w:lang w:val="en-GB"/>
          </w:rPr>
          <w:delText xml:space="preserve">The </w:delText>
        </w:r>
        <w:r w:rsidDel="00A152B8">
          <w:rPr>
            <w:i/>
            <w:iCs/>
            <w:lang w:val="en-GB"/>
          </w:rPr>
          <w:delText>natural period</w:delText>
        </w:r>
        <w:r w:rsidDel="00A152B8">
          <w:rPr>
            <w:lang w:val="en-GB"/>
          </w:rPr>
          <w:delText xml:space="preserve"> of the system is then</w:delText>
        </w:r>
        <w:r w:rsidR="0047122D" w:rsidDel="00A152B8">
          <w:rPr>
            <w:lang w:val="en-GB"/>
          </w:rPr>
          <w:delText xml:space="preserve">   </w:delText>
        </w:r>
        <w:r w:rsidR="00587B53" w:rsidRPr="000B62D3">
          <w:rPr>
            <w:rFonts w:ascii="Arial" w:hAnsi="Arial" w:cs="Arial"/>
            <w:noProof/>
            <w:position w:val="-30"/>
            <w:sz w:val="20"/>
            <w:szCs w:val="20"/>
            <w:lang w:val="en-GB"/>
          </w:rPr>
          <w:object w:dxaOrig="860" w:dyaOrig="680" w14:anchorId="4A860FDC">
            <v:shape id="_x0000_i1075" type="#_x0000_t75" alt="" style="width:42.1pt;height:33.95pt;mso-width-percent:0;mso-height-percent:0;mso-width-percent:0;mso-height-percent:0" o:ole="">
              <v:imagedata r:id="rId15" o:title=""/>
            </v:shape>
            <o:OLEObject Type="Embed" ProgID="Equation.3" ShapeID="_x0000_i1075" DrawAspect="Content" ObjectID="_1757508718" r:id="rId16"/>
          </w:object>
        </w:r>
        <w:r w:rsidR="000B62D3" w:rsidDel="00A152B8">
          <w:rPr>
            <w:rFonts w:ascii="Arial" w:hAnsi="Arial" w:cs="Arial"/>
            <w:sz w:val="20"/>
            <w:szCs w:val="20"/>
            <w:lang w:val="en-GB"/>
          </w:rPr>
          <w:delText xml:space="preserve"> </w:delText>
        </w:r>
        <w:r w:rsidR="0047122D" w:rsidDel="00A152B8">
          <w:rPr>
            <w:rFonts w:ascii="Arial" w:hAnsi="Arial" w:cs="Arial"/>
            <w:sz w:val="20"/>
            <w:szCs w:val="20"/>
            <w:lang w:val="en-GB"/>
          </w:rPr>
          <w:delText>.</w:delText>
        </w:r>
      </w:del>
    </w:p>
    <w:p w14:paraId="44BD0D88" w14:textId="77777777" w:rsidR="0086739D" w:rsidDel="00A152B8" w:rsidRDefault="0086739D" w:rsidP="00C320CB">
      <w:pPr>
        <w:spacing w:before="120"/>
        <w:rPr>
          <w:del w:id="60" w:author="John S. Biggins" w:date="2023-09-28T15:50:00Z"/>
          <w:lang w:val="en-GB"/>
        </w:rPr>
      </w:pPr>
      <w:del w:id="61" w:author="John S. Biggins" w:date="2023-09-28T15:50:00Z">
        <w:r w:rsidDel="00A152B8">
          <w:rPr>
            <w:lang w:val="en-GB"/>
          </w:rPr>
          <w:delText>In this situation, an initial perturbation will cause the system to oscillate wi</w:delText>
        </w:r>
        <w:r w:rsidR="0047122D" w:rsidDel="00A152B8">
          <w:rPr>
            <w:lang w:val="en-GB"/>
          </w:rPr>
          <w:delText xml:space="preserve">th constant amplitude forever. </w:delText>
        </w:r>
        <w:r w:rsidR="000B62D3" w:rsidDel="00A152B8">
          <w:rPr>
            <w:lang w:val="en-GB"/>
          </w:rPr>
          <w:delText>Damping provides</w:delText>
        </w:r>
        <w:r w:rsidDel="00A152B8">
          <w:rPr>
            <w:lang w:val="en-GB"/>
          </w:rPr>
          <w:delText xml:space="preserve"> an energy-loss mechanism which causes the oscil</w:delText>
        </w:r>
        <w:r w:rsidR="0047122D" w:rsidDel="00A152B8">
          <w:rPr>
            <w:lang w:val="en-GB"/>
          </w:rPr>
          <w:delText xml:space="preserve">lations to die away over time. </w:delText>
        </w:r>
        <w:r w:rsidDel="00A152B8">
          <w:rPr>
            <w:lang w:val="en-GB"/>
          </w:rPr>
          <w:delText xml:space="preserve">The </w:delText>
        </w:r>
        <w:r w:rsidDel="00A152B8">
          <w:rPr>
            <w:i/>
            <w:iCs/>
            <w:lang w:val="en-GB"/>
          </w:rPr>
          <w:delText>damping rate</w:delText>
        </w:r>
        <w:r w:rsidDel="00A152B8">
          <w:rPr>
            <w:lang w:val="en-GB"/>
          </w:rPr>
          <w:delText xml:space="preserve"> </w:delText>
        </w:r>
        <w:r w:rsidDel="00A152B8">
          <w:rPr>
            <w:rFonts w:ascii="Symbol" w:hAnsi="Symbol" w:cs="Symbol"/>
            <w:lang w:val="en-GB"/>
          </w:rPr>
          <w:delText></w:delText>
        </w:r>
        <w:r w:rsidDel="00A152B8">
          <w:rPr>
            <w:lang w:val="en-GB"/>
          </w:rPr>
          <w:delText xml:space="preserve"> is expressed in Ns/m. The </w:delText>
        </w:r>
        <w:r w:rsidR="000B62D3" w:rsidDel="00A152B8">
          <w:rPr>
            <w:lang w:val="en-GB"/>
          </w:rPr>
          <w:delText>magnitude</w:delText>
        </w:r>
        <w:r w:rsidDel="00A152B8">
          <w:rPr>
            <w:lang w:val="en-GB"/>
          </w:rPr>
          <w:delText xml:space="preserve"> of the damping rate determines how fast the system will return to its equilibrium position following any perturbation (and for periodic forcing, higher damping rates reduce the oscillation amplitude at re</w:delText>
        </w:r>
        <w:r w:rsidR="0047122D" w:rsidDel="00A152B8">
          <w:rPr>
            <w:lang w:val="en-GB"/>
          </w:rPr>
          <w:delText xml:space="preserve">sonance). </w:delText>
        </w:r>
        <w:r w:rsidDel="00A152B8">
          <w:rPr>
            <w:lang w:val="en-GB"/>
          </w:rPr>
          <w:delText xml:space="preserve">The </w:delText>
        </w:r>
        <w:r w:rsidDel="00A152B8">
          <w:rPr>
            <w:i/>
            <w:iCs/>
            <w:lang w:val="en-GB"/>
          </w:rPr>
          <w:delText>critical damping rate</w:delText>
        </w:r>
        <w:r w:rsidDel="00A152B8">
          <w:rPr>
            <w:lang w:val="en-GB"/>
          </w:rPr>
          <w:delText xml:space="preserve"> </w:delText>
        </w:r>
        <w:r w:rsidR="00587B53" w:rsidRPr="00FD2124">
          <w:rPr>
            <w:noProof/>
            <w:position w:val="-12"/>
            <w:lang w:val="en-GB"/>
          </w:rPr>
          <w:object w:dxaOrig="500" w:dyaOrig="340" w14:anchorId="4384AA94">
            <v:shape id="_x0000_i1074" type="#_x0000_t75" alt="" style="width:25.8pt;height:17.65pt;mso-width-percent:0;mso-height-percent:0;mso-width-percent:0;mso-height-percent:0" o:ole="">
              <v:imagedata r:id="rId17" o:title=""/>
            </v:shape>
            <o:OLEObject Type="Embed" ProgID="Equation.3" ShapeID="_x0000_i1074" DrawAspect="Content" ObjectID="_1757508719" r:id="rId18"/>
          </w:object>
        </w:r>
        <w:r w:rsidR="00FD2124" w:rsidDel="00A152B8">
          <w:rPr>
            <w:rFonts w:ascii="Symbol" w:hAnsi="Symbol" w:cs="Symbol"/>
            <w:lang w:val="en-GB"/>
          </w:rPr>
          <w:delText></w:delText>
        </w:r>
        <w:r w:rsidR="0047122D" w:rsidDel="00A152B8">
          <w:rPr>
            <w:lang w:val="en-GB"/>
          </w:rPr>
          <w:delText>is the smallest value of</w:delText>
        </w:r>
        <w:r w:rsidDel="00A152B8">
          <w:rPr>
            <w:lang w:val="en-GB"/>
          </w:rPr>
          <w:delText xml:space="preserve"> </w:delText>
        </w:r>
        <w:r w:rsidR="0047122D" w:rsidDel="00A152B8">
          <w:rPr>
            <w:lang w:val="en-GB"/>
          </w:rPr>
          <w:delText xml:space="preserve"> </w:delText>
        </w:r>
        <w:r w:rsidDel="00A152B8">
          <w:rPr>
            <w:rFonts w:ascii="Symbol" w:hAnsi="Symbol" w:cs="Symbol"/>
            <w:lang w:val="en-GB"/>
          </w:rPr>
          <w:delText></w:delText>
        </w:r>
        <w:r w:rsidDel="00A152B8">
          <w:rPr>
            <w:lang w:val="en-GB"/>
          </w:rPr>
          <w:delText xml:space="preserve"> </w:delText>
        </w:r>
        <w:r w:rsidR="00927A68" w:rsidDel="00A152B8">
          <w:rPr>
            <w:lang w:val="en-GB"/>
          </w:rPr>
          <w:delText xml:space="preserve">for </w:delText>
        </w:r>
        <w:r w:rsidDel="00A152B8">
          <w:rPr>
            <w:lang w:val="en-GB"/>
          </w:rPr>
          <w:delText>which oscillation</w:delText>
        </w:r>
        <w:r w:rsidR="00CC7507" w:rsidDel="00A152B8">
          <w:rPr>
            <w:lang w:val="en-GB"/>
          </w:rPr>
          <w:delText>s</w:delText>
        </w:r>
        <w:r w:rsidR="00927A68" w:rsidDel="00A152B8">
          <w:rPr>
            <w:lang w:val="en-GB"/>
          </w:rPr>
          <w:delText xml:space="preserve"> do not occur</w:delText>
        </w:r>
        <w:r w:rsidDel="00A152B8">
          <w:rPr>
            <w:lang w:val="en-GB"/>
          </w:rPr>
          <w:delText xml:space="preserve"> when the system is displaced and released, and </w:delText>
        </w:r>
        <w:r w:rsidR="000B62D3" w:rsidDel="00A152B8">
          <w:rPr>
            <w:lang w:val="en-GB"/>
          </w:rPr>
          <w:delText>is given by</w:delText>
        </w:r>
      </w:del>
    </w:p>
    <w:p w14:paraId="23BCF4FF" w14:textId="77777777" w:rsidR="0086739D" w:rsidRPr="006652E9" w:rsidDel="00A152B8" w:rsidRDefault="006652E9" w:rsidP="006652E9">
      <w:pPr>
        <w:tabs>
          <w:tab w:val="center" w:pos="4536"/>
          <w:tab w:val="right" w:pos="9072"/>
        </w:tabs>
        <w:rPr>
          <w:del w:id="62" w:author="John S. Biggins" w:date="2023-09-28T15:50:00Z"/>
          <w:lang w:val="en-GB"/>
        </w:rPr>
      </w:pPr>
      <w:del w:id="63" w:author="John S. Biggins" w:date="2023-09-28T15:50:00Z">
        <w:r w:rsidDel="00A152B8">
          <w:rPr>
            <w:rFonts w:ascii="Symbol" w:hAnsi="Symbol" w:cs="Symbol"/>
            <w:lang w:val="en-GB"/>
          </w:rPr>
          <w:tab/>
        </w:r>
        <w:r w:rsidR="00587B53" w:rsidRPr="00FD2124">
          <w:rPr>
            <w:rFonts w:ascii="Symbol" w:hAnsi="Symbol" w:cs="Symbol"/>
            <w:noProof/>
            <w:position w:val="-12"/>
            <w:lang w:val="en-GB"/>
          </w:rPr>
          <w:object w:dxaOrig="1300" w:dyaOrig="340" w14:anchorId="4FE64118">
            <v:shape id="_x0000_i1073" type="#_x0000_t75" alt="" style="width:65.2pt;height:17.65pt;mso-width-percent:0;mso-height-percent:0;mso-width-percent:0;mso-height-percent:0" o:ole="">
              <v:imagedata r:id="rId19" o:title=""/>
            </v:shape>
            <o:OLEObject Type="Embed" ProgID="Equation.3" ShapeID="_x0000_i1073" DrawAspect="Content" ObjectID="_1757508720" r:id="rId20"/>
          </w:object>
        </w:r>
        <w:r w:rsidRPr="006652E9" w:rsidDel="00A152B8">
          <w:rPr>
            <w:lang w:val="en-GB"/>
          </w:rPr>
          <w:tab/>
          <w:delText>(1)</w:delText>
        </w:r>
      </w:del>
    </w:p>
    <w:p w14:paraId="230FA544" w14:textId="77777777" w:rsidR="0086739D" w:rsidRPr="006652E9" w:rsidDel="00A152B8" w:rsidRDefault="0086739D" w:rsidP="006652E9">
      <w:pPr>
        <w:tabs>
          <w:tab w:val="center" w:pos="4536"/>
          <w:tab w:val="right" w:pos="9072"/>
        </w:tabs>
        <w:spacing w:before="240"/>
        <w:rPr>
          <w:del w:id="64" w:author="John S. Biggins" w:date="2023-09-28T15:50:00Z"/>
          <w:lang w:val="en-GB"/>
        </w:rPr>
      </w:pPr>
      <w:del w:id="65" w:author="John S. Biggins" w:date="2023-09-28T15:50:00Z">
        <w:r w:rsidRPr="006652E9" w:rsidDel="00A152B8">
          <w:rPr>
            <w:lang w:val="en-GB"/>
          </w:rPr>
          <w:delText>The damping of a system can be expressed as a fraction of this critical value</w:delText>
        </w:r>
        <w:r w:rsidR="00613A17" w:rsidDel="00A152B8">
          <w:rPr>
            <w:lang w:val="en-GB"/>
          </w:rPr>
          <w:delText xml:space="preserve"> </w:delText>
        </w:r>
        <w:r w:rsidR="00587B53" w:rsidRPr="00FD2124">
          <w:rPr>
            <w:rFonts w:cs="Arial"/>
            <w:noProof/>
            <w:position w:val="-30"/>
            <w:lang w:val="en-GB"/>
          </w:rPr>
          <w:object w:dxaOrig="920" w:dyaOrig="680" w14:anchorId="7BC87A31">
            <v:shape id="_x0000_i1072" type="#_x0000_t75" alt="" style="width:46.2pt;height:33.95pt;mso-width-percent:0;mso-height-percent:0;mso-width-percent:0;mso-height-percent:0" o:ole="">
              <v:imagedata r:id="rId21" o:title=""/>
            </v:shape>
            <o:OLEObject Type="Embed" ProgID="Equation.3" ShapeID="_x0000_i1072" DrawAspect="Content" ObjectID="_1757508721" r:id="rId22"/>
          </w:object>
        </w:r>
        <w:r w:rsidR="00613A17" w:rsidDel="00A152B8">
          <w:rPr>
            <w:rFonts w:cs="Arial"/>
            <w:lang w:val="en-GB"/>
          </w:rPr>
          <w:delText xml:space="preserve">   </w:delText>
        </w:r>
        <w:r w:rsidR="00613A17" w:rsidDel="00A152B8">
          <w:rPr>
            <w:rFonts w:cs="Arial"/>
            <w:lang w:val="en-GB"/>
          </w:rPr>
          <w:tab/>
          <w:delText>(2)</w:delText>
        </w:r>
      </w:del>
    </w:p>
    <w:p w14:paraId="2A43F83F" w14:textId="77777777" w:rsidR="0086739D" w:rsidRPr="006652E9" w:rsidDel="00A152B8" w:rsidRDefault="0086739D" w:rsidP="005D30DB">
      <w:pPr>
        <w:tabs>
          <w:tab w:val="center" w:pos="4536"/>
          <w:tab w:val="right" w:pos="9072"/>
        </w:tabs>
        <w:spacing w:before="240"/>
        <w:rPr>
          <w:del w:id="66" w:author="John S. Biggins" w:date="2023-09-28T15:50:00Z"/>
          <w:lang w:val="en-GB"/>
        </w:rPr>
      </w:pPr>
      <w:del w:id="67" w:author="John S. Biggins" w:date="2023-09-28T15:50:00Z">
        <w:r w:rsidRPr="006652E9" w:rsidDel="00A152B8">
          <w:rPr>
            <w:lang w:val="en-GB"/>
          </w:rPr>
          <w:delText>and the equation of motion can then be rewritten as</w:delText>
        </w:r>
        <w:r w:rsidR="00613A17" w:rsidDel="00A152B8">
          <w:rPr>
            <w:rFonts w:cs="Arial"/>
            <w:lang w:val="en-GB"/>
          </w:rPr>
          <w:delText xml:space="preserve">           </w:delText>
        </w:r>
        <w:r w:rsidR="00587B53" w:rsidRPr="00FD2124">
          <w:rPr>
            <w:rFonts w:cs="Arial"/>
            <w:noProof/>
            <w:position w:val="-34"/>
            <w:lang w:val="en-GB"/>
          </w:rPr>
          <w:object w:dxaOrig="2120" w:dyaOrig="720" w14:anchorId="35E3D4B8">
            <v:shape id="_x0000_i1071" type="#_x0000_t75" alt="" style="width:105.95pt;height:36.7pt;mso-width-percent:0;mso-height-percent:0;mso-width-percent:0;mso-height-percent:0" o:ole="">
              <v:imagedata r:id="rId23" o:title=""/>
            </v:shape>
            <o:OLEObject Type="Embed" ProgID="Equation.3" ShapeID="_x0000_i1071" DrawAspect="Content" ObjectID="_1757508722" r:id="rId24"/>
          </w:object>
        </w:r>
        <w:r w:rsidR="006652E9" w:rsidRPr="006652E9" w:rsidDel="00A152B8">
          <w:rPr>
            <w:rFonts w:cs="Arial"/>
            <w:lang w:val="en-GB"/>
          </w:rPr>
          <w:tab/>
          <w:delText>(3)</w:delText>
        </w:r>
      </w:del>
    </w:p>
    <w:p w14:paraId="0C975ADD" w14:textId="77777777" w:rsidR="0086739D" w:rsidRPr="006652E9" w:rsidDel="00A152B8" w:rsidRDefault="0086739D" w:rsidP="006652E9">
      <w:pPr>
        <w:tabs>
          <w:tab w:val="center" w:pos="4536"/>
          <w:tab w:val="right" w:pos="9072"/>
        </w:tabs>
        <w:spacing w:before="240"/>
        <w:rPr>
          <w:del w:id="68" w:author="John S. Biggins" w:date="2023-09-28T15:50:00Z"/>
          <w:lang w:val="en-GB"/>
        </w:rPr>
      </w:pPr>
      <w:del w:id="69" w:author="John S. Biggins" w:date="2023-09-28T15:50:00Z">
        <w:r w:rsidRPr="006652E9" w:rsidDel="00A152B8">
          <w:rPr>
            <w:lang w:val="en-GB"/>
          </w:rPr>
          <w:delText xml:space="preserve">The presence of damping alters the </w:delText>
        </w:r>
        <w:r w:rsidR="00675A30" w:rsidRPr="00E2208A" w:rsidDel="00A152B8">
          <w:rPr>
            <w:i/>
            <w:iCs/>
            <w:lang w:val="en-GB"/>
          </w:rPr>
          <w:delText>resonan</w:delText>
        </w:r>
        <w:r w:rsidR="00830D1C" w:rsidDel="00A152B8">
          <w:rPr>
            <w:i/>
            <w:iCs/>
            <w:lang w:val="en-GB"/>
          </w:rPr>
          <w:delText>ce</w:delText>
        </w:r>
        <w:r w:rsidRPr="00E2208A" w:rsidDel="00A152B8">
          <w:rPr>
            <w:i/>
            <w:iCs/>
            <w:lang w:val="en-GB"/>
          </w:rPr>
          <w:delText xml:space="preserve"> frequency</w:delText>
        </w:r>
        <w:r w:rsidRPr="006652E9" w:rsidDel="00A152B8">
          <w:rPr>
            <w:lang w:val="en-GB"/>
          </w:rPr>
          <w:delText xml:space="preserve"> of the system;  the </w:delText>
        </w:r>
        <w:r w:rsidR="00675A30" w:rsidRPr="006652E9" w:rsidDel="00A152B8">
          <w:rPr>
            <w:lang w:val="en-GB"/>
          </w:rPr>
          <w:delText xml:space="preserve">maximum response of </w:delText>
        </w:r>
        <w:r w:rsidR="006652E9" w:rsidDel="00A152B8">
          <w:rPr>
            <w:lang w:val="en-GB"/>
          </w:rPr>
          <w:delText>a damped</w:delText>
        </w:r>
        <w:r w:rsidR="00675A30" w:rsidRPr="006652E9" w:rsidDel="00A152B8">
          <w:rPr>
            <w:lang w:val="en-GB"/>
          </w:rPr>
          <w:delText xml:space="preserve"> system occurs when</w:delText>
        </w:r>
      </w:del>
    </w:p>
    <w:p w14:paraId="258578D3" w14:textId="77777777" w:rsidR="0086739D" w:rsidRPr="006652E9" w:rsidDel="00A152B8" w:rsidRDefault="006652E9" w:rsidP="006652E9">
      <w:pPr>
        <w:tabs>
          <w:tab w:val="center" w:pos="4536"/>
          <w:tab w:val="right" w:pos="9072"/>
        </w:tabs>
        <w:rPr>
          <w:del w:id="70" w:author="John S. Biggins" w:date="2023-09-28T15:50:00Z"/>
        </w:rPr>
      </w:pPr>
      <w:del w:id="71" w:author="John S. Biggins" w:date="2023-09-28T15:50:00Z">
        <w:r w:rsidRPr="006652E9" w:rsidDel="00A152B8">
          <w:rPr>
            <w:rFonts w:cs="Arial"/>
            <w:lang w:val="en-GB"/>
          </w:rPr>
          <w:tab/>
        </w:r>
        <w:r w:rsidR="00587B53" w:rsidRPr="00FD2124">
          <w:rPr>
            <w:rFonts w:cs="Arial"/>
            <w:noProof/>
            <w:position w:val="-12"/>
            <w:lang w:val="en-GB"/>
          </w:rPr>
          <w:object w:dxaOrig="1700" w:dyaOrig="480" w14:anchorId="2ED391D8">
            <v:shape id="_x0000_i1070" type="#_x0000_t75" alt="" style="width:85.6pt;height:24.45pt;mso-width-percent:0;mso-height-percent:0;mso-width-percent:0;mso-height-percent:0" o:ole="">
              <v:imagedata r:id="rId25" o:title=""/>
            </v:shape>
            <o:OLEObject Type="Embed" ProgID="Equation.3" ShapeID="_x0000_i1070" DrawAspect="Content" ObjectID="_1757508723" r:id="rId26"/>
          </w:object>
        </w:r>
        <w:r w:rsidRPr="006652E9" w:rsidDel="00A152B8">
          <w:rPr>
            <w:rFonts w:cs="Arial"/>
            <w:lang w:val="en-GB"/>
          </w:rPr>
          <w:tab/>
          <w:delText>(4)</w:delText>
        </w:r>
      </w:del>
    </w:p>
    <w:p w14:paraId="0C78F466" w14:textId="77777777" w:rsidR="00675A30" w:rsidDel="00A152B8" w:rsidRDefault="0086739D" w:rsidP="006652E9">
      <w:pPr>
        <w:tabs>
          <w:tab w:val="center" w:pos="4536"/>
          <w:tab w:val="right" w:pos="9072"/>
        </w:tabs>
        <w:spacing w:before="240"/>
        <w:rPr>
          <w:del w:id="72" w:author="John S. Biggins" w:date="2023-09-28T15:50:00Z"/>
          <w:lang w:val="en-GB"/>
        </w:rPr>
      </w:pPr>
      <w:del w:id="73" w:author="John S. Biggins" w:date="2023-09-28T15:50:00Z">
        <w:r w:rsidRPr="006652E9" w:rsidDel="00A152B8">
          <w:rPr>
            <w:lang w:val="en-GB"/>
          </w:rPr>
          <w:delText xml:space="preserve">A </w:delText>
        </w:r>
        <w:r w:rsidRPr="006652E9" w:rsidDel="00A152B8">
          <w:rPr>
            <w:i/>
            <w:iCs/>
            <w:lang w:val="en-GB"/>
          </w:rPr>
          <w:delText>frequency response graph</w:delText>
        </w:r>
        <w:r w:rsidRPr="006652E9" w:rsidDel="00A152B8">
          <w:rPr>
            <w:lang w:val="en-GB"/>
          </w:rPr>
          <w:delText xml:space="preserve"> for a structure is a curve showing the amplitude of response </w:delText>
        </w:r>
        <w:r w:rsidR="00830D1C" w:rsidDel="00A152B8">
          <w:rPr>
            <w:lang w:val="en-GB"/>
          </w:rPr>
          <w:delText>over</w:delText>
        </w:r>
        <w:r w:rsidRPr="006652E9" w:rsidDel="00A152B8">
          <w:rPr>
            <w:lang w:val="en-GB"/>
          </w:rPr>
          <w:delText xml:space="preserve"> a </w:delText>
        </w:r>
        <w:r w:rsidDel="00A152B8">
          <w:rPr>
            <w:lang w:val="en-GB"/>
          </w:rPr>
          <w:delText xml:space="preserve">range of forcing frequencies, with a peak occurring at the </w:delText>
        </w:r>
        <w:r w:rsidR="00675A30" w:rsidDel="00A152B8">
          <w:rPr>
            <w:lang w:val="en-GB"/>
          </w:rPr>
          <w:delText>resonan</w:delText>
        </w:r>
        <w:r w:rsidR="00830D1C" w:rsidDel="00A152B8">
          <w:rPr>
            <w:lang w:val="en-GB"/>
          </w:rPr>
          <w:delText>ce</w:delText>
        </w:r>
        <w:r w:rsidDel="00A152B8">
          <w:rPr>
            <w:lang w:val="en-GB"/>
          </w:rPr>
          <w:delText xml:space="preserve"> frequency</w:delText>
        </w:r>
        <w:r w:rsidR="00801956" w:rsidDel="00A152B8">
          <w:rPr>
            <w:lang w:val="en-GB"/>
          </w:rPr>
          <w:delText xml:space="preserve"> (see Data Book page 9)</w:delText>
        </w:r>
        <w:r w:rsidDel="00A152B8">
          <w:rPr>
            <w:lang w:val="en-GB"/>
          </w:rPr>
          <w:delText xml:space="preserve">.  The </w:delText>
        </w:r>
        <w:r w:rsidDel="00A152B8">
          <w:rPr>
            <w:i/>
            <w:iCs/>
            <w:lang w:val="en-GB"/>
          </w:rPr>
          <w:delText>half-power bandwidth</w:delText>
        </w:r>
        <w:r w:rsidDel="00A152B8">
          <w:rPr>
            <w:lang w:val="en-GB"/>
          </w:rPr>
          <w:delText xml:space="preserve"> is the width of the peak at a level</w:delText>
        </w:r>
        <w:r w:rsidR="00FD2124" w:rsidDel="00A152B8">
          <w:rPr>
            <w:lang w:val="en-GB"/>
          </w:rPr>
          <w:delText xml:space="preserve"> </w:delText>
        </w:r>
        <w:r w:rsidR="00587B53" w:rsidRPr="00037C22">
          <w:rPr>
            <w:noProof/>
            <w:position w:val="-10"/>
          </w:rPr>
          <w:object w:dxaOrig="580" w:dyaOrig="380" w14:anchorId="6002A0E4">
            <v:shape id="_x0000_i1069" type="#_x0000_t75" alt="" style="width:28.55pt;height:19pt;mso-width-percent:0;mso-height-percent:0;mso-width-percent:0;mso-height-percent:0" o:ole="">
              <v:imagedata r:id="rId27" o:title=""/>
            </v:shape>
            <o:OLEObject Type="Embed" ProgID="Equation.3" ShapeID="_x0000_i1069" DrawAspect="Content" ObjectID="_1757508724" r:id="rId28"/>
          </w:object>
        </w:r>
        <w:r w:rsidRPr="00E76B18" w:rsidDel="00A152B8">
          <w:rPr>
            <w:position w:val="-4"/>
            <w:lang w:val="en-GB"/>
          </w:rPr>
          <w:delText xml:space="preserve">  </w:delText>
        </w:r>
        <w:r w:rsidDel="00A152B8">
          <w:rPr>
            <w:lang w:val="en-GB"/>
          </w:rPr>
          <w:delText xml:space="preserve">times the maximum amplitude, and is a characteristic which can be used to </w:delText>
        </w:r>
        <w:r w:rsidR="00675A30" w:rsidDel="00A152B8">
          <w:rPr>
            <w:lang w:val="en-GB"/>
          </w:rPr>
          <w:delText>estimate</w:delText>
        </w:r>
        <w:r w:rsidDel="00A152B8">
          <w:rPr>
            <w:lang w:val="en-GB"/>
          </w:rPr>
          <w:delText xml:space="preserve"> the amount of damping in the system.  The</w:delText>
        </w:r>
        <w:r w:rsidR="00675A30" w:rsidDel="00A152B8">
          <w:rPr>
            <w:lang w:val="en-GB"/>
          </w:rPr>
          <w:delText xml:space="preserve"> </w:delText>
        </w:r>
        <w:r w:rsidDel="00A152B8">
          <w:rPr>
            <w:lang w:val="en-GB"/>
          </w:rPr>
          <w:delText xml:space="preserve"> </w:delText>
        </w:r>
        <w:r w:rsidR="00675A30" w:rsidDel="00A152B8">
          <w:rPr>
            <w:lang w:val="en-GB"/>
          </w:rPr>
          <w:delText xml:space="preserve">approximate formula for this </w:delText>
        </w:r>
        <w:r w:rsidR="006652E9" w:rsidDel="00A152B8">
          <w:rPr>
            <w:lang w:val="en-GB"/>
          </w:rPr>
          <w:delText>(</w:delText>
        </w:r>
        <w:r w:rsidR="009F5DF3" w:rsidDel="00A152B8">
          <w:rPr>
            <w:lang w:val="en-GB"/>
          </w:rPr>
          <w:delText>accurate</w:delText>
        </w:r>
        <w:r w:rsidR="00FD2124" w:rsidDel="00A152B8">
          <w:rPr>
            <w:lang w:val="en-GB"/>
          </w:rPr>
          <w:delText xml:space="preserve"> </w:delText>
        </w:r>
        <w:r w:rsidR="00675A30" w:rsidDel="00A152B8">
          <w:rPr>
            <w:lang w:val="en-GB"/>
          </w:rPr>
          <w:delText xml:space="preserve">when </w:delText>
        </w:r>
        <w:r w:rsidR="00675A30" w:rsidDel="00A152B8">
          <w:rPr>
            <w:lang w:val="en-GB"/>
          </w:rPr>
          <w:sym w:font="Symbol" w:char="F07A"/>
        </w:r>
        <w:r w:rsidR="00675A30" w:rsidDel="00A152B8">
          <w:rPr>
            <w:lang w:val="en-GB"/>
          </w:rPr>
          <w:delText xml:space="preserve"> &lt;&lt; 1) is</w:delText>
        </w:r>
      </w:del>
    </w:p>
    <w:p w14:paraId="174493F2" w14:textId="77777777" w:rsidR="00675A30" w:rsidRPr="006652E9" w:rsidDel="00A152B8" w:rsidRDefault="00405347" w:rsidP="0047122D">
      <w:pPr>
        <w:tabs>
          <w:tab w:val="center" w:pos="4536"/>
          <w:tab w:val="right" w:pos="9072"/>
        </w:tabs>
        <w:spacing w:before="240"/>
        <w:jc w:val="center"/>
        <w:rPr>
          <w:del w:id="74" w:author="John S. Biggins" w:date="2023-09-28T15:50:00Z"/>
          <w:rFonts w:cs="Arial"/>
          <w:lang w:val="en-GB"/>
        </w:rPr>
      </w:pPr>
      <w:del w:id="75" w:author="John S. Biggins" w:date="2023-09-28T15:50:00Z">
        <w:r>
          <w:rPr>
            <w:rFonts w:cs="Arial"/>
            <w:noProof/>
            <w:lang w:val="en-GB"/>
          </w:rPr>
          <w:drawing>
            <wp:inline distT="0" distB="0" distL="0" distR="0" wp14:anchorId="04E157AB" wp14:editId="07B0420D">
              <wp:extent cx="870585" cy="418465"/>
              <wp:effectExtent l="0" t="0" r="0" b="0"/>
              <wp:docPr id="153"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3"/>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70585" cy="418465"/>
                      </a:xfrm>
                      <a:prstGeom prst="rect">
                        <a:avLst/>
                      </a:prstGeom>
                      <a:noFill/>
                      <a:ln>
                        <a:noFill/>
                      </a:ln>
                    </pic:spPr>
                  </pic:pic>
                </a:graphicData>
              </a:graphic>
            </wp:inline>
          </w:drawing>
        </w:r>
        <w:r w:rsidR="006652E9" w:rsidRPr="006652E9" w:rsidDel="00A152B8">
          <w:rPr>
            <w:rFonts w:cs="Arial"/>
            <w:lang w:val="en-GB"/>
          </w:rPr>
          <w:tab/>
          <w:delText>(5)</w:delText>
        </w:r>
      </w:del>
    </w:p>
    <w:p w14:paraId="3CEC68CE" w14:textId="77777777" w:rsidR="009F5DF3" w:rsidRPr="009F5DF3" w:rsidDel="00A152B8" w:rsidRDefault="00613A17" w:rsidP="009F5DF3">
      <w:pPr>
        <w:rPr>
          <w:del w:id="76" w:author="John S. Biggins" w:date="2023-09-28T15:50:00Z"/>
          <w:lang w:val="en-GB"/>
        </w:rPr>
      </w:pPr>
      <w:del w:id="77" w:author="John S. Biggins" w:date="2023-09-28T15:50:00Z">
        <w:r w:rsidDel="00A152B8">
          <w:rPr>
            <w:lang w:val="en-GB"/>
          </w:rPr>
          <w:delText xml:space="preserve">and </w:delText>
        </w:r>
        <w:r w:rsidR="009F5DF3" w:rsidDel="00A152B8">
          <w:rPr>
            <w:lang w:val="en-GB"/>
          </w:rPr>
          <w:delText xml:space="preserve"> </w:delText>
        </w:r>
        <w:r w:rsidR="00587B53" w:rsidRPr="00FD2124">
          <w:rPr>
            <w:rFonts w:cs="Arial"/>
            <w:noProof/>
            <w:position w:val="-14"/>
            <w:lang w:val="en-GB"/>
          </w:rPr>
          <w:object w:dxaOrig="960" w:dyaOrig="380" w14:anchorId="6094FFB4">
            <v:shape id="_x0000_i1068" type="#_x0000_t75" alt="" style="width:47.55pt;height:19pt;mso-width-percent:0;mso-height-percent:0;mso-width-percent:0;mso-height-percent:0" o:ole="">
              <v:imagedata r:id="rId30" o:title=""/>
            </v:shape>
            <o:OLEObject Type="Embed" ProgID="Equation.3" ShapeID="_x0000_i1068" DrawAspect="Content" ObjectID="_1757508725" r:id="rId31"/>
          </w:object>
        </w:r>
        <w:r w:rsidR="009F5DF3" w:rsidDel="00A152B8">
          <w:rPr>
            <w:lang w:val="en-GB"/>
          </w:rPr>
          <w:delText xml:space="preserve"> is </w:delText>
        </w:r>
        <w:r w:rsidDel="00A152B8">
          <w:rPr>
            <w:lang w:val="en-GB"/>
          </w:rPr>
          <w:delText>called “</w:delText>
        </w:r>
        <w:r w:rsidR="009F5DF3" w:rsidDel="00A152B8">
          <w:rPr>
            <w:lang w:val="en-GB"/>
          </w:rPr>
          <w:delText>the half-power bandwidth</w:delText>
        </w:r>
        <w:r w:rsidDel="00A152B8">
          <w:rPr>
            <w:lang w:val="en-GB"/>
          </w:rPr>
          <w:delText>”</w:delText>
        </w:r>
        <w:r w:rsidR="009F5DF3" w:rsidDel="00A152B8">
          <w:rPr>
            <w:lang w:val="en-GB"/>
          </w:rPr>
          <w:delText>.</w:delText>
        </w:r>
      </w:del>
    </w:p>
    <w:p w14:paraId="547D8206" w14:textId="77777777" w:rsidR="0086739D" w:rsidDel="00A152B8" w:rsidRDefault="00830D1C">
      <w:pPr>
        <w:spacing w:before="240"/>
        <w:rPr>
          <w:del w:id="78" w:author="John S. Biggins" w:date="2023-09-28T15:50:00Z"/>
          <w:lang w:val="en-GB"/>
        </w:rPr>
      </w:pPr>
      <w:del w:id="79" w:author="John S. Biggins" w:date="2023-09-28T15:50:00Z">
        <w:r w:rsidDel="00A152B8">
          <w:rPr>
            <w:lang w:val="en-GB"/>
          </w:rPr>
          <w:delText xml:space="preserve">In the case of </w:delText>
        </w:r>
        <w:r w:rsidDel="00A152B8">
          <w:rPr>
            <w:i/>
            <w:iCs/>
            <w:lang w:val="en-GB"/>
          </w:rPr>
          <w:delText xml:space="preserve">n </w:delText>
        </w:r>
        <w:r w:rsidDel="00A152B8">
          <w:rPr>
            <w:lang w:val="en-GB"/>
          </w:rPr>
          <w:delText>degree of freedom systems, s</w:delText>
        </w:r>
        <w:r w:rsidR="0086739D" w:rsidDel="00A152B8">
          <w:rPr>
            <w:lang w:val="en-GB"/>
          </w:rPr>
          <w:delText xml:space="preserve">uch simple expressions </w:delText>
        </w:r>
        <w:r w:rsidDel="00A152B8">
          <w:rPr>
            <w:lang w:val="en-GB"/>
          </w:rPr>
          <w:delText xml:space="preserve">may only describe the response approximately in the region of a particular vibration mode.  </w:delText>
        </w:r>
      </w:del>
    </w:p>
    <w:p w14:paraId="6DF1FC30" w14:textId="77777777" w:rsidR="0086739D" w:rsidDel="00A152B8" w:rsidRDefault="0086739D" w:rsidP="00363886">
      <w:pPr>
        <w:pStyle w:val="Heading1"/>
        <w:rPr>
          <w:del w:id="80" w:author="John S. Biggins" w:date="2023-09-28T15:50:00Z"/>
        </w:rPr>
      </w:pPr>
      <w:del w:id="81" w:author="John S. Biggins" w:date="2023-09-28T15:50:00Z">
        <w:r w:rsidDel="00A152B8">
          <w:delText>3   Introduction to the experiment</w:delText>
        </w:r>
      </w:del>
    </w:p>
    <w:p w14:paraId="7764BFBC" w14:textId="77777777" w:rsidR="00F65384" w:rsidDel="00A152B8" w:rsidRDefault="00405347" w:rsidP="00F65384">
      <w:pPr>
        <w:spacing w:before="240"/>
        <w:rPr>
          <w:del w:id="82" w:author="John S. Biggins" w:date="2023-09-28T15:50:00Z"/>
          <w:lang w:val="en-GB"/>
        </w:rPr>
      </w:pPr>
      <w:del w:id="83" w:author="John S. Biggins" w:date="2023-09-28T15:50:00Z">
        <w:r>
          <w:rPr>
            <w:noProof/>
            <w:lang w:val="en-GB"/>
          </w:rPr>
          <w:drawing>
            <wp:anchor distT="0" distB="0" distL="114300" distR="114300" simplePos="0" relativeHeight="251653632" behindDoc="0" locked="0" layoutInCell="1" allowOverlap="1" wp14:anchorId="45EFDBCE" wp14:editId="079B690F">
              <wp:simplePos x="0" y="0"/>
              <wp:positionH relativeFrom="margin">
                <wp:posOffset>4313555</wp:posOffset>
              </wp:positionH>
              <wp:positionV relativeFrom="margin">
                <wp:posOffset>527050</wp:posOffset>
              </wp:positionV>
              <wp:extent cx="1879600" cy="2794000"/>
              <wp:effectExtent l="0" t="0" r="0" b="0"/>
              <wp:wrapSquare wrapText="bothSides"/>
              <wp:docPr id="1248"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48"/>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79600" cy="2794000"/>
                      </a:xfrm>
                      <a:prstGeom prst="rect">
                        <a:avLst/>
                      </a:prstGeom>
                      <a:noFill/>
                    </pic:spPr>
                  </pic:pic>
                </a:graphicData>
              </a:graphic>
              <wp14:sizeRelH relativeFrom="page">
                <wp14:pctWidth>0</wp14:pctWidth>
              </wp14:sizeRelH>
              <wp14:sizeRelV relativeFrom="page">
                <wp14:pctHeight>0</wp14:pctHeight>
              </wp14:sizeRelV>
            </wp:anchor>
          </w:drawing>
        </w:r>
        <w:r w:rsidR="00F65384" w:rsidDel="00A152B8">
          <w:rPr>
            <w:lang w:val="en-GB"/>
          </w:rPr>
          <w:delText xml:space="preserve">Last year, you looked at the response of a model building to a </w:delText>
        </w:r>
        <w:r w:rsidR="00104A4F" w:rsidDel="00A152B8">
          <w:rPr>
            <w:lang w:val="en-GB"/>
          </w:rPr>
          <w:delText>sinusoidal</w:delText>
        </w:r>
        <w:r w:rsidR="00F65384" w:rsidDel="00A152B8">
          <w:rPr>
            <w:lang w:val="en-GB"/>
          </w:rPr>
          <w:delText xml:space="preserve"> input force.  In a full-size building, vibration causes problems of discomfort, damage and possible collapse, so it is important to look at ways to reduce it.  In this experiment, you will use a computer model of this building to investigate the effect of a </w:delText>
        </w:r>
        <w:r w:rsidR="00F65384" w:rsidDel="00A152B8">
          <w:rPr>
            <w:i/>
            <w:iCs/>
            <w:lang w:val="en-GB"/>
          </w:rPr>
          <w:delText>tuned vibration absorber</w:delText>
        </w:r>
        <w:r w:rsidR="00696FF5" w:rsidDel="00A152B8">
          <w:rPr>
            <w:lang w:val="en-GB"/>
          </w:rPr>
          <w:delText xml:space="preserve"> (Fig. 3)</w:delText>
        </w:r>
        <w:r w:rsidR="00F65384" w:rsidDel="00A152B8">
          <w:rPr>
            <w:lang w:val="en-GB"/>
          </w:rPr>
          <w:delText xml:space="preserve">.  Such an item can be used on a full-size building to modify the behaviour of the structure – typically, it is used to reduce the response of the structure at resonance.  </w:delText>
        </w:r>
      </w:del>
    </w:p>
    <w:p w14:paraId="6F1C8AB4" w14:textId="77777777" w:rsidR="001B1F84" w:rsidDel="00A152B8" w:rsidRDefault="00801956" w:rsidP="00801956">
      <w:pPr>
        <w:spacing w:before="240"/>
        <w:rPr>
          <w:del w:id="84" w:author="John S. Biggins" w:date="2023-09-28T15:50:00Z"/>
          <w:lang w:val="en-GB"/>
        </w:rPr>
      </w:pPr>
      <w:del w:id="85" w:author="John S. Biggins" w:date="2023-09-28T15:50:00Z">
        <w:r w:rsidDel="00A152B8">
          <w:rPr>
            <w:lang w:val="en-GB"/>
          </w:rPr>
          <w:delText xml:space="preserve">Python code </w:delText>
        </w:r>
        <w:r w:rsidR="00F65384" w:rsidDel="00A152B8">
          <w:rPr>
            <w:lang w:val="en-GB"/>
          </w:rPr>
          <w:delText xml:space="preserve"> </w:delText>
        </w:r>
        <w:r w:rsidRPr="001F4108" w:rsidDel="00A152B8">
          <w:rPr>
            <w:rFonts w:ascii="Courier New" w:hAnsi="Courier New" w:cs="Courier New"/>
            <w:sz w:val="20"/>
            <w:szCs w:val="20"/>
            <w:lang w:val="en-GB"/>
          </w:rPr>
          <w:delText>a1.py</w:delText>
        </w:r>
        <w:r w:rsidDel="00A152B8">
          <w:rPr>
            <w:lang w:val="en-GB"/>
          </w:rPr>
          <w:delText xml:space="preserve">  is </w:delText>
        </w:r>
        <w:r w:rsidR="00F65384" w:rsidDel="00A152B8">
          <w:rPr>
            <w:lang w:val="en-GB"/>
          </w:rPr>
          <w:delText xml:space="preserve">used in this experiment </w:delText>
        </w:r>
        <w:r w:rsidDel="00A152B8">
          <w:rPr>
            <w:lang w:val="en-GB"/>
          </w:rPr>
          <w:delText xml:space="preserve">to </w:delText>
        </w:r>
        <w:r w:rsidR="00F65384" w:rsidDel="00A152B8">
          <w:rPr>
            <w:lang w:val="en-GB"/>
          </w:rPr>
          <w:delText>a</w:delText>
        </w:r>
        <w:r w:rsidDel="00A152B8">
          <w:rPr>
            <w:lang w:val="en-GB"/>
          </w:rPr>
          <w:delText xml:space="preserve">nalyse </w:delText>
        </w:r>
        <w:r w:rsidR="00F65384" w:rsidDel="00A152B8">
          <w:rPr>
            <w:lang w:val="en-GB"/>
          </w:rPr>
          <w:delText xml:space="preserve"> systems of one or two degrees of freedom.  </w:delText>
        </w:r>
        <w:r w:rsidR="00A8116A" w:rsidDel="00A152B8">
          <w:rPr>
            <w:lang w:val="en-GB"/>
          </w:rPr>
          <w:delText>(</w:delText>
        </w:r>
        <w:r w:rsidR="00A8116A" w:rsidRPr="001F4108" w:rsidDel="00A152B8">
          <w:rPr>
            <w:lang w:val="en-GB"/>
          </w:rPr>
          <w:delText>you may need</w:delText>
        </w:r>
        <w:r w:rsidR="00A8116A" w:rsidDel="00A152B8">
          <w:rPr>
            <w:rFonts w:ascii="Courier New" w:hAnsi="Courier New" w:cs="Courier New"/>
            <w:sz w:val="20"/>
            <w:szCs w:val="20"/>
            <w:lang w:val="en-GB"/>
          </w:rPr>
          <w:delText xml:space="preserve"> python</w:delText>
        </w:r>
        <w:r w:rsidR="00A8116A" w:rsidRPr="00037819" w:rsidDel="00A152B8">
          <w:rPr>
            <w:sz w:val="20"/>
            <w:szCs w:val="20"/>
            <w:lang w:val="en-GB"/>
          </w:rPr>
          <w:delText xml:space="preserve"> </w:delText>
        </w:r>
        <w:r w:rsidR="00A8116A" w:rsidRPr="001F4108" w:rsidDel="00A152B8">
          <w:rPr>
            <w:lang w:val="en-GB"/>
          </w:rPr>
          <w:delText>or</w:delText>
        </w:r>
        <w:r w:rsidR="00A8116A" w:rsidRPr="001F4108" w:rsidDel="00A152B8">
          <w:rPr>
            <w:rFonts w:ascii="Courier New" w:hAnsi="Courier New" w:cs="Courier New"/>
            <w:lang w:val="en-GB"/>
          </w:rPr>
          <w:delText xml:space="preserve"> </w:delText>
        </w:r>
        <w:r w:rsidR="00A8116A" w:rsidDel="00A152B8">
          <w:rPr>
            <w:rFonts w:ascii="Courier New" w:hAnsi="Courier New" w:cs="Courier New"/>
            <w:sz w:val="20"/>
            <w:szCs w:val="20"/>
            <w:lang w:val="en-GB"/>
          </w:rPr>
          <w:delText xml:space="preserve">python3 </w:delText>
        </w:r>
        <w:r w:rsidR="00A8116A" w:rsidRPr="001F4108" w:rsidDel="00A152B8">
          <w:rPr>
            <w:lang w:val="en-GB"/>
          </w:rPr>
          <w:delText>before</w:delText>
        </w:r>
        <w:r w:rsidR="00A8116A" w:rsidDel="00A152B8">
          <w:rPr>
            <w:sz w:val="20"/>
            <w:szCs w:val="20"/>
            <w:lang w:val="en-GB"/>
          </w:rPr>
          <w:delText xml:space="preserve"> </w:delText>
        </w:r>
        <w:r w:rsidR="00A8116A" w:rsidRPr="00037819" w:rsidDel="00A152B8">
          <w:rPr>
            <w:rFonts w:ascii="Courier New" w:hAnsi="Courier New" w:cs="Courier New"/>
            <w:sz w:val="20"/>
            <w:szCs w:val="20"/>
            <w:lang w:val="en-GB"/>
          </w:rPr>
          <w:delText>a1.py</w:delText>
        </w:r>
        <w:r w:rsidR="00A8116A" w:rsidDel="00A152B8">
          <w:rPr>
            <w:sz w:val="20"/>
            <w:szCs w:val="20"/>
            <w:lang w:val="en-GB"/>
          </w:rPr>
          <w:delText xml:space="preserve"> if you’re </w:delText>
        </w:r>
        <w:r w:rsidR="00A8116A" w:rsidRPr="001F4108" w:rsidDel="00A152B8">
          <w:rPr>
            <w:sz w:val="22"/>
            <w:szCs w:val="22"/>
            <w:lang w:val="en-GB"/>
          </w:rPr>
          <w:delText>on a PC</w:delText>
        </w:r>
        <w:r w:rsidR="00CD47EC" w:rsidDel="00A152B8">
          <w:rPr>
            <w:sz w:val="22"/>
            <w:szCs w:val="22"/>
            <w:lang w:val="en-GB"/>
          </w:rPr>
          <w:delText xml:space="preserve"> at home</w:delText>
        </w:r>
        <w:r w:rsidR="00A8116A" w:rsidRPr="001F4108" w:rsidDel="00A152B8">
          <w:rPr>
            <w:lang w:val="en-GB"/>
          </w:rPr>
          <w:delText>)</w:delText>
        </w:r>
        <w:r w:rsidR="00A8116A" w:rsidDel="00A152B8">
          <w:rPr>
            <w:lang w:val="en-GB"/>
          </w:rPr>
          <w:delText xml:space="preserve">.  </w:delText>
        </w:r>
        <w:r w:rsidR="0091474D" w:rsidDel="00A152B8">
          <w:rPr>
            <w:lang w:val="en-GB"/>
          </w:rPr>
          <w:delText xml:space="preserve">The </w:delText>
        </w:r>
        <w:r w:rsidR="005E7C0F" w:rsidDel="00A152B8">
          <w:rPr>
            <w:lang w:val="en-GB"/>
          </w:rPr>
          <w:delText>system</w:delText>
        </w:r>
        <w:r w:rsidR="0091474D" w:rsidDel="00A152B8">
          <w:rPr>
            <w:lang w:val="en-GB"/>
          </w:rPr>
          <w:delText xml:space="preserve"> parameters</w:delText>
        </w:r>
        <w:r w:rsidDel="00A152B8">
          <w:rPr>
            <w:lang w:val="en-GB"/>
          </w:rPr>
          <w:delText xml:space="preserve"> </w:delText>
        </w:r>
        <w:r w:rsidR="0091474D" w:rsidDel="00A152B8">
          <w:rPr>
            <w:lang w:val="en-GB"/>
          </w:rPr>
          <w:delText>are entered</w:delText>
        </w:r>
        <w:r w:rsidDel="00A152B8">
          <w:rPr>
            <w:lang w:val="en-GB"/>
          </w:rPr>
          <w:delText xml:space="preserve"> in the command line.  If you type  </w:delText>
        </w:r>
        <w:r w:rsidRPr="001F4108" w:rsidDel="00A152B8">
          <w:rPr>
            <w:rFonts w:ascii="Courier New" w:hAnsi="Courier New" w:cs="Courier New"/>
            <w:sz w:val="20"/>
            <w:szCs w:val="20"/>
            <w:lang w:val="en-GB"/>
          </w:rPr>
          <w:delText>a1.py</w:delText>
        </w:r>
        <w:r w:rsidR="005E7C0F" w:rsidDel="00A152B8">
          <w:rPr>
            <w:lang w:val="en-GB"/>
          </w:rPr>
          <w:delText xml:space="preserve"> </w:delText>
        </w:r>
        <w:r w:rsidDel="00A152B8">
          <w:rPr>
            <w:lang w:val="en-GB"/>
          </w:rPr>
          <w:delText xml:space="preserve"> then a set of default parameters will be used; step-response and frequency-response graphs will be plotted.  To see what the default values are then type</w:delText>
        </w:r>
        <w:r w:rsidR="005036DF" w:rsidDel="00A152B8">
          <w:rPr>
            <w:lang w:val="en-GB"/>
          </w:rPr>
          <w:delText xml:space="preserve"> </w:delText>
        </w:r>
        <w:r w:rsidR="00A8116A" w:rsidDel="00A152B8">
          <w:rPr>
            <w:rFonts w:ascii="Courier New" w:hAnsi="Courier New" w:cs="Courier New"/>
            <w:sz w:val="20"/>
            <w:szCs w:val="20"/>
            <w:lang w:val="en-GB"/>
          </w:rPr>
          <w:delText xml:space="preserve"> </w:delText>
        </w:r>
        <w:r w:rsidRPr="005D30DB" w:rsidDel="00A152B8">
          <w:rPr>
            <w:rFonts w:ascii="Courier New" w:hAnsi="Courier New" w:cs="Courier New"/>
            <w:sz w:val="20"/>
            <w:szCs w:val="20"/>
            <w:lang w:val="en-GB"/>
          </w:rPr>
          <w:delText>a1.py --help</w:delText>
        </w:r>
        <w:r w:rsidDel="00A152B8">
          <w:rPr>
            <w:lang w:val="en-GB"/>
          </w:rPr>
          <w:delText xml:space="preserve"> </w:delText>
        </w:r>
        <w:r w:rsidR="005036DF" w:rsidDel="00A152B8">
          <w:rPr>
            <w:lang w:val="en-GB"/>
          </w:rPr>
          <w:delText xml:space="preserve"> </w:delText>
        </w:r>
        <w:r w:rsidDel="00A152B8">
          <w:rPr>
            <w:lang w:val="en-GB"/>
          </w:rPr>
          <w:delText xml:space="preserve">which </w:delText>
        </w:r>
        <w:r w:rsidR="005036DF" w:rsidDel="00A152B8">
          <w:rPr>
            <w:lang w:val="en-GB"/>
          </w:rPr>
          <w:delText>shows</w:delText>
        </w:r>
        <w:r w:rsidR="004678CF" w:rsidDel="00A152B8">
          <w:rPr>
            <w:lang w:val="en-GB"/>
          </w:rPr>
          <w:delText xml:space="preserve"> default values in [</w:delText>
        </w:r>
        <w:r w:rsidR="005036DF" w:rsidDel="00A152B8">
          <w:rPr>
            <w:lang w:val="en-GB"/>
          </w:rPr>
          <w:delText xml:space="preserve">  </w:delText>
        </w:r>
        <w:r w:rsidR="004678CF" w:rsidDel="00A152B8">
          <w:rPr>
            <w:lang w:val="en-GB"/>
          </w:rPr>
          <w:delText>]</w:delText>
        </w:r>
        <w:r w:rsidDel="00A152B8">
          <w:rPr>
            <w:lang w:val="en-GB"/>
          </w:rPr>
          <w:delText>:</w:delText>
        </w:r>
      </w:del>
    </w:p>
    <w:p w14:paraId="3501FB86" w14:textId="77777777" w:rsidR="001F5B7B" w:rsidDel="00A152B8" w:rsidRDefault="00927A68" w:rsidP="00801956">
      <w:pPr>
        <w:spacing w:before="240"/>
        <w:rPr>
          <w:del w:id="86" w:author="John S. Biggins" w:date="2023-09-28T15:50:00Z"/>
          <w:rFonts w:ascii="Courier New" w:hAnsi="Courier New" w:cs="Courier New"/>
          <w:lang w:val="en-GB"/>
        </w:rPr>
      </w:pPr>
      <w:del w:id="87" w:author="John S. Biggins" w:date="2023-09-28T15:50:00Z">
        <w:r w:rsidRPr="005D30DB" w:rsidDel="00A152B8">
          <w:rPr>
            <w:rFonts w:ascii="Courier New" w:hAnsi="Courier New" w:cs="Courier New"/>
            <w:sz w:val="20"/>
            <w:szCs w:val="20"/>
            <w:lang w:val="en-GB"/>
          </w:rPr>
          <w:delText xml:space="preserve">&gt; </w:delText>
        </w:r>
        <w:r w:rsidR="00801956" w:rsidRPr="005D30DB" w:rsidDel="00A152B8">
          <w:rPr>
            <w:rFonts w:ascii="Courier New" w:hAnsi="Courier New" w:cs="Courier New"/>
            <w:sz w:val="20"/>
            <w:szCs w:val="20"/>
            <w:lang w:val="en-GB"/>
          </w:rPr>
          <w:delText xml:space="preserve">a1.py </w:delText>
        </w:r>
        <w:r w:rsidR="00A8116A" w:rsidDel="00A152B8">
          <w:rPr>
            <w:rFonts w:ascii="Courier New" w:hAnsi="Courier New" w:cs="Courier New"/>
            <w:sz w:val="20"/>
            <w:szCs w:val="20"/>
            <w:lang w:val="en-GB"/>
          </w:rPr>
          <w:delText>--</w:delText>
        </w:r>
        <w:r w:rsidR="00801956" w:rsidRPr="005D30DB" w:rsidDel="00A152B8">
          <w:rPr>
            <w:rFonts w:ascii="Courier New" w:hAnsi="Courier New" w:cs="Courier New"/>
            <w:sz w:val="20"/>
            <w:szCs w:val="20"/>
            <w:lang w:val="en-GB"/>
          </w:rPr>
          <w:delText>help</w:delText>
        </w:r>
        <w:r w:rsidRPr="005D30DB" w:rsidDel="00A152B8">
          <w:rPr>
            <w:rFonts w:ascii="Courier New" w:hAnsi="Courier New" w:cs="Courier New"/>
            <w:sz w:val="20"/>
            <w:szCs w:val="20"/>
            <w:lang w:val="en-GB"/>
          </w:rPr>
          <w:br/>
        </w:r>
        <w:r w:rsidR="00801956" w:rsidRPr="005D30DB" w:rsidDel="00A152B8">
          <w:rPr>
            <w:rFonts w:ascii="Courier New" w:hAnsi="Courier New" w:cs="Courier New"/>
            <w:sz w:val="20"/>
            <w:szCs w:val="20"/>
            <w:lang w:val="en-GB"/>
          </w:rPr>
          <w:delText>usage: Plot response curves [-h] [--m1 M1] [--l1 L1] [--k1 K1] [--f1 F1] [--m2 M2] [--l2 L2] [--k2 K2] [--f2 F2] [--hz HZ HZ] [--sec SEC]</w:delText>
        </w:r>
      </w:del>
    </w:p>
    <w:tbl>
      <w:tblPr>
        <w:tblW w:w="10031" w:type="dxa"/>
        <w:tblLook w:val="04A0" w:firstRow="1" w:lastRow="0" w:firstColumn="1" w:lastColumn="0" w:noHBand="0" w:noVBand="1"/>
      </w:tblPr>
      <w:tblGrid>
        <w:gridCol w:w="5920"/>
        <w:gridCol w:w="4111"/>
      </w:tblGrid>
      <w:tr w:rsidR="001F5B7B" w:rsidRPr="00CB498A" w:rsidDel="00A152B8" w14:paraId="518C1C23" w14:textId="77777777" w:rsidTr="00CB498A">
        <w:trPr>
          <w:del w:id="88" w:author="John S. Biggins" w:date="2023-09-28T15:50:00Z"/>
        </w:trPr>
        <w:tc>
          <w:tcPr>
            <w:tcW w:w="5920" w:type="dxa"/>
            <w:shd w:val="clear" w:color="auto" w:fill="auto"/>
          </w:tcPr>
          <w:p w14:paraId="281B1F52" w14:textId="77777777" w:rsidR="001F5B7B" w:rsidRPr="00CB498A" w:rsidDel="00A152B8" w:rsidRDefault="004678CF" w:rsidP="005D30DB">
            <w:pPr>
              <w:rPr>
                <w:del w:id="89" w:author="John S. Biggins" w:date="2023-09-28T15:50:00Z"/>
                <w:sz w:val="20"/>
                <w:szCs w:val="20"/>
                <w:lang w:val="en-GB"/>
              </w:rPr>
            </w:pPr>
            <w:del w:id="90" w:author="John S. Biggins" w:date="2023-09-28T15:50:00Z">
              <w:r w:rsidRPr="00CB498A" w:rsidDel="00A152B8">
                <w:rPr>
                  <w:rFonts w:ascii="Courier New" w:hAnsi="Courier New" w:cs="Courier New"/>
                  <w:sz w:val="20"/>
                  <w:szCs w:val="20"/>
                  <w:lang w:val="en-GB"/>
                </w:rPr>
                <w:delText>optional arguments:</w:delText>
              </w:r>
              <w:r w:rsidRPr="00CB498A" w:rsidDel="00A152B8">
                <w:rPr>
                  <w:rFonts w:ascii="Courier New" w:hAnsi="Courier New" w:cs="Courier New"/>
                  <w:sz w:val="20"/>
                  <w:szCs w:val="20"/>
                  <w:lang w:val="en-GB"/>
                </w:rPr>
                <w:br/>
                <w:delText xml:space="preserve">  -h, --help  show this help message and exit</w:delText>
              </w:r>
              <w:r w:rsidRPr="00CB498A" w:rsidDel="00A152B8">
                <w:rPr>
                  <w:rFonts w:ascii="Courier New" w:hAnsi="Courier New" w:cs="Courier New"/>
                  <w:sz w:val="20"/>
                  <w:szCs w:val="20"/>
                  <w:lang w:val="en-GB"/>
                </w:rPr>
                <w:br/>
              </w:r>
              <w:r w:rsidR="001F5B7B" w:rsidRPr="00CB498A" w:rsidDel="00A152B8">
                <w:rPr>
                  <w:rFonts w:ascii="Courier New" w:hAnsi="Courier New" w:cs="Courier New"/>
                  <w:sz w:val="20"/>
                  <w:szCs w:val="20"/>
                  <w:lang w:val="en-GB"/>
                </w:rPr>
                <w:delText xml:space="preserve">  --m1 M1     Mass 1 [</w:delText>
              </w:r>
              <w:r w:rsidR="00CC7507" w:rsidDel="00A152B8">
                <w:rPr>
                  <w:rFonts w:ascii="Courier New" w:hAnsi="Courier New" w:cs="Courier New"/>
                  <w:sz w:val="20"/>
                  <w:szCs w:val="20"/>
                  <w:lang w:val="en-GB"/>
                </w:rPr>
                <w:delText>7.88</w:delText>
              </w:r>
              <w:r w:rsidR="001F5B7B" w:rsidRPr="00CB498A" w:rsidDel="00A152B8">
                <w:rPr>
                  <w:rFonts w:ascii="Courier New" w:hAnsi="Courier New" w:cs="Courier New"/>
                  <w:sz w:val="20"/>
                  <w:szCs w:val="20"/>
                  <w:lang w:val="en-GB"/>
                </w:rPr>
                <w:delText>]</w:delText>
              </w:r>
              <w:r w:rsidR="001F5B7B" w:rsidRPr="00CB498A" w:rsidDel="00A152B8">
                <w:rPr>
                  <w:rFonts w:ascii="Courier New" w:hAnsi="Courier New" w:cs="Courier New"/>
                  <w:sz w:val="20"/>
                  <w:szCs w:val="20"/>
                  <w:lang w:val="en-GB"/>
                </w:rPr>
                <w:br/>
                <w:delText xml:space="preserve">  --l1 L1     Damping 1 [</w:delText>
              </w:r>
              <w:r w:rsidR="00CC7507" w:rsidDel="00A152B8">
                <w:rPr>
                  <w:rFonts w:ascii="Courier New" w:hAnsi="Courier New" w:cs="Courier New"/>
                  <w:sz w:val="20"/>
                  <w:szCs w:val="20"/>
                  <w:lang w:val="en-GB"/>
                </w:rPr>
                <w:delText>3.96</w:delText>
              </w:r>
              <w:r w:rsidR="001F5B7B" w:rsidRPr="00CB498A" w:rsidDel="00A152B8">
                <w:rPr>
                  <w:rFonts w:ascii="Courier New" w:hAnsi="Courier New" w:cs="Courier New"/>
                  <w:sz w:val="20"/>
                  <w:szCs w:val="20"/>
                  <w:lang w:val="en-GB"/>
                </w:rPr>
                <w:delText>]</w:delText>
              </w:r>
              <w:r w:rsidR="001F5B7B" w:rsidRPr="00CB498A" w:rsidDel="00A152B8">
                <w:rPr>
                  <w:rFonts w:ascii="Courier New" w:hAnsi="Courier New" w:cs="Courier New"/>
                  <w:sz w:val="20"/>
                  <w:szCs w:val="20"/>
                  <w:lang w:val="en-GB"/>
                </w:rPr>
                <w:br/>
                <w:delText xml:space="preserve">  --k1 K1     Spring 1 [</w:delText>
              </w:r>
              <w:r w:rsidR="00CC7507" w:rsidDel="00A152B8">
                <w:rPr>
                  <w:rFonts w:ascii="Courier New" w:hAnsi="Courier New" w:cs="Courier New"/>
                  <w:sz w:val="20"/>
                  <w:szCs w:val="20"/>
                  <w:lang w:val="en-GB"/>
                </w:rPr>
                <w:delText>4200</w:delText>
              </w:r>
              <w:r w:rsidR="001F5B7B" w:rsidRPr="00CB498A" w:rsidDel="00A152B8">
                <w:rPr>
                  <w:rFonts w:ascii="Courier New" w:hAnsi="Courier New" w:cs="Courier New"/>
                  <w:sz w:val="20"/>
                  <w:szCs w:val="20"/>
                  <w:lang w:val="en-GB"/>
                </w:rPr>
                <w:delText>]</w:delText>
              </w:r>
              <w:r w:rsidR="001F5B7B" w:rsidRPr="00CB498A" w:rsidDel="00A152B8">
                <w:rPr>
                  <w:rFonts w:ascii="Courier New" w:hAnsi="Courier New" w:cs="Courier New"/>
                  <w:sz w:val="20"/>
                  <w:szCs w:val="20"/>
                  <w:lang w:val="en-GB"/>
                </w:rPr>
                <w:br/>
                <w:delText xml:space="preserve">  --f1 F1     Force 1 [</w:delText>
              </w:r>
              <w:r w:rsidR="00CC7507" w:rsidDel="00A152B8">
                <w:rPr>
                  <w:rFonts w:ascii="Courier New" w:hAnsi="Courier New" w:cs="Courier New"/>
                  <w:sz w:val="20"/>
                  <w:szCs w:val="20"/>
                  <w:lang w:val="en-GB"/>
                </w:rPr>
                <w:delText>0.</w:delText>
              </w:r>
              <w:r w:rsidR="001F5B7B" w:rsidRPr="00CB498A" w:rsidDel="00A152B8">
                <w:rPr>
                  <w:rFonts w:ascii="Courier New" w:hAnsi="Courier New" w:cs="Courier New"/>
                  <w:sz w:val="20"/>
                  <w:szCs w:val="20"/>
                  <w:lang w:val="en-GB"/>
                </w:rPr>
                <w:delText>5]</w:delText>
              </w:r>
              <w:r w:rsidR="001F5B7B" w:rsidRPr="00CB498A" w:rsidDel="00A152B8">
                <w:rPr>
                  <w:rFonts w:ascii="Courier New" w:hAnsi="Courier New" w:cs="Courier New"/>
                  <w:sz w:val="20"/>
                  <w:szCs w:val="20"/>
                  <w:lang w:val="en-GB"/>
                </w:rPr>
                <w:br/>
                <w:delText xml:space="preserve">  --m2 M2     Mass 2 [None]</w:delText>
              </w:r>
              <w:r w:rsidR="001F5B7B" w:rsidRPr="00CB498A" w:rsidDel="00A152B8">
                <w:rPr>
                  <w:rFonts w:ascii="Courier New" w:hAnsi="Courier New" w:cs="Courier New"/>
                  <w:sz w:val="20"/>
                  <w:szCs w:val="20"/>
                  <w:lang w:val="en-GB"/>
                </w:rPr>
                <w:br/>
                <w:delText xml:space="preserve">  --l2 L2     Damping 2 [</w:delText>
              </w:r>
              <w:r w:rsidR="00CC7507" w:rsidDel="00A152B8">
                <w:rPr>
                  <w:rFonts w:ascii="Courier New" w:hAnsi="Courier New" w:cs="Courier New"/>
                  <w:sz w:val="20"/>
                  <w:szCs w:val="20"/>
                  <w:lang w:val="en-GB"/>
                </w:rPr>
                <w:delText>1</w:delText>
              </w:r>
              <w:r w:rsidR="001F5B7B" w:rsidRPr="00CB498A" w:rsidDel="00A152B8">
                <w:rPr>
                  <w:rFonts w:ascii="Courier New" w:hAnsi="Courier New" w:cs="Courier New"/>
                  <w:sz w:val="20"/>
                  <w:szCs w:val="20"/>
                  <w:lang w:val="en-GB"/>
                </w:rPr>
                <w:delText>]</w:delText>
              </w:r>
              <w:r w:rsidR="001F5B7B" w:rsidRPr="00CB498A" w:rsidDel="00A152B8">
                <w:rPr>
                  <w:rFonts w:ascii="Courier New" w:hAnsi="Courier New" w:cs="Courier New"/>
                  <w:sz w:val="20"/>
                  <w:szCs w:val="20"/>
                  <w:lang w:val="en-GB"/>
                </w:rPr>
                <w:br/>
                <w:delText xml:space="preserve">  --k2 K2     Spring 2 </w:delText>
              </w:r>
              <w:r w:rsidR="00CC7507" w:rsidDel="00A152B8">
                <w:rPr>
                  <w:rFonts w:ascii="Courier New" w:hAnsi="Courier New" w:cs="Courier New"/>
                  <w:sz w:val="20"/>
                  <w:szCs w:val="20"/>
                  <w:lang w:val="en-GB"/>
                </w:rPr>
                <w:delText>[106.8]</w:delText>
              </w:r>
              <w:r w:rsidR="001F5B7B" w:rsidRPr="00CB498A" w:rsidDel="00A152B8">
                <w:rPr>
                  <w:rFonts w:ascii="Courier New" w:hAnsi="Courier New" w:cs="Courier New"/>
                  <w:sz w:val="20"/>
                  <w:szCs w:val="20"/>
                  <w:lang w:val="en-GB"/>
                </w:rPr>
                <w:br/>
                <w:delText xml:space="preserve">  --f2 F2     Force 2 [0]</w:delText>
              </w:r>
              <w:r w:rsidR="001F5B7B" w:rsidRPr="00CB498A" w:rsidDel="00A152B8">
                <w:rPr>
                  <w:rFonts w:ascii="Courier New" w:hAnsi="Courier New" w:cs="Courier New"/>
                  <w:sz w:val="20"/>
                  <w:szCs w:val="20"/>
                  <w:lang w:val="en-GB"/>
                </w:rPr>
                <w:br/>
                <w:delText xml:space="preserve">  --hz HZ HZ  Frequency range [0 5]</w:delText>
              </w:r>
              <w:r w:rsidR="001F5B7B" w:rsidRPr="00CB498A" w:rsidDel="00A152B8">
                <w:rPr>
                  <w:sz w:val="20"/>
                  <w:szCs w:val="20"/>
                  <w:lang w:val="en-GB"/>
                </w:rPr>
                <w:br/>
              </w:r>
              <w:r w:rsidR="001F5B7B" w:rsidRPr="00CB498A" w:rsidDel="00A152B8">
                <w:rPr>
                  <w:rFonts w:ascii="Courier New" w:hAnsi="Courier New" w:cs="Courier New"/>
                  <w:sz w:val="20"/>
                  <w:szCs w:val="20"/>
                  <w:lang w:val="en-GB"/>
                </w:rPr>
                <w:delText xml:space="preserve">  --sec SEC   Time limit [30]</w:delText>
              </w:r>
            </w:del>
          </w:p>
          <w:p w14:paraId="338D45E3" w14:textId="77777777" w:rsidR="00343032" w:rsidRPr="00CB498A" w:rsidDel="00A152B8" w:rsidRDefault="00343032" w:rsidP="00CB498A">
            <w:pPr>
              <w:spacing w:before="240"/>
              <w:rPr>
                <w:del w:id="91" w:author="John S. Biggins" w:date="2023-09-28T15:50:00Z"/>
                <w:lang w:val="en-GB"/>
              </w:rPr>
            </w:pPr>
            <w:del w:id="92" w:author="John S. Biggins" w:date="2023-09-28T15:50:00Z">
              <w:r w:rsidRPr="00CB498A" w:rsidDel="00A152B8">
                <w:rPr>
                  <w:lang w:val="en-GB"/>
                </w:rPr>
                <w:delText xml:space="preserve">To modify any of the parameters, </w:delText>
              </w:r>
              <w:r w:rsidRPr="00CB498A" w:rsidDel="00A152B8">
                <w:rPr>
                  <w:i/>
                  <w:iCs/>
                  <w:lang w:val="en-GB"/>
                </w:rPr>
                <w:delText>eg</w:delText>
              </w:r>
              <w:r w:rsidRPr="00CB498A" w:rsidDel="00A152B8">
                <w:rPr>
                  <w:lang w:val="en-GB"/>
                </w:rPr>
                <w:delText xml:space="preserve">  to put  m</w:delText>
              </w:r>
              <w:r w:rsidRPr="00CB498A" w:rsidDel="00A152B8">
                <w:rPr>
                  <w:vertAlign w:val="subscript"/>
                  <w:lang w:val="en-GB"/>
                </w:rPr>
                <w:delText>1</w:delText>
              </w:r>
              <w:r w:rsidRPr="00CB498A" w:rsidDel="00A152B8">
                <w:rPr>
                  <w:lang w:val="en-GB"/>
                </w:rPr>
                <w:delText xml:space="preserve"> =5.5kg and k</w:delText>
              </w:r>
              <w:r w:rsidRPr="00CB498A" w:rsidDel="00A152B8">
                <w:rPr>
                  <w:vertAlign w:val="subscript"/>
                  <w:lang w:val="en-GB"/>
                </w:rPr>
                <w:delText>1</w:delText>
              </w:r>
              <w:r w:rsidRPr="00CB498A" w:rsidDel="00A152B8">
                <w:rPr>
                  <w:lang w:val="en-GB"/>
                </w:rPr>
                <w:delText xml:space="preserve"> =4000N/m then use the following syntax:</w:delText>
              </w:r>
            </w:del>
          </w:p>
          <w:p w14:paraId="4DBED8AD" w14:textId="77777777" w:rsidR="00A8116A" w:rsidRPr="001F4108" w:rsidDel="00A152B8" w:rsidRDefault="00343032" w:rsidP="00CB498A">
            <w:pPr>
              <w:spacing w:before="240"/>
              <w:rPr>
                <w:del w:id="93" w:author="John S. Biggins" w:date="2023-09-28T15:50:00Z"/>
                <w:rFonts w:ascii="Courier New" w:hAnsi="Courier New" w:cs="Courier New"/>
                <w:sz w:val="20"/>
                <w:szCs w:val="20"/>
                <w:lang w:val="en-GB"/>
              </w:rPr>
            </w:pPr>
            <w:del w:id="94" w:author="John S. Biggins" w:date="2023-09-28T15:50:00Z">
              <w:r w:rsidRPr="00CB498A" w:rsidDel="00A152B8">
                <w:rPr>
                  <w:rFonts w:ascii="Courier New" w:hAnsi="Courier New" w:cs="Courier New"/>
                  <w:sz w:val="20"/>
                  <w:szCs w:val="20"/>
                  <w:lang w:val="en-GB"/>
                </w:rPr>
                <w:delText xml:space="preserve">a1.py –-m1 5.5 --k1 4000 </w:delText>
              </w:r>
            </w:del>
          </w:p>
        </w:tc>
        <w:tc>
          <w:tcPr>
            <w:tcW w:w="4111" w:type="dxa"/>
            <w:shd w:val="clear" w:color="auto" w:fill="auto"/>
          </w:tcPr>
          <w:p w14:paraId="2D8B3C11" w14:textId="77777777" w:rsidR="001F5B7B" w:rsidRPr="00CB498A" w:rsidDel="00A152B8" w:rsidRDefault="00405347" w:rsidP="001F5B7B">
            <w:pPr>
              <w:rPr>
                <w:del w:id="95" w:author="John S. Biggins" w:date="2023-09-28T15:50:00Z"/>
                <w:rFonts w:ascii="Courier New" w:hAnsi="Courier New" w:cs="Courier New"/>
                <w:lang w:val="en-GB"/>
              </w:rPr>
            </w:pPr>
            <w:r w:rsidRPr="00CB498A">
              <w:rPr>
                <w:rFonts w:ascii="Courier New" w:hAnsi="Courier New" w:cs="Courier New"/>
                <w:noProof/>
                <w:lang w:val="en-GB"/>
              </w:rPr>
              <mc:AlternateContent>
                <mc:Choice Requires="wpc">
                  <w:drawing>
                    <wp:inline distT="0" distB="0" distL="0" distR="0" wp14:anchorId="650295AB" wp14:editId="0D46A136">
                      <wp:extent cx="2460625" cy="2738755"/>
                      <wp:effectExtent l="0" t="0" r="0" b="0"/>
                      <wp:docPr id="1204" name="Canvas 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441525032" name="Rectangle 1206"/>
                              <wps:cNvSpPr>
                                <a:spLocks/>
                              </wps:cNvSpPr>
                              <wps:spPr bwMode="auto">
                                <a:xfrm>
                                  <a:off x="219710" y="261620"/>
                                  <a:ext cx="692150" cy="4762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wps:wsp>
                              <wps:cNvPr id="618607088" name="Rectangle 1207"/>
                              <wps:cNvSpPr>
                                <a:spLocks/>
                              </wps:cNvSpPr>
                              <wps:spPr bwMode="auto">
                                <a:xfrm>
                                  <a:off x="670560" y="769620"/>
                                  <a:ext cx="915035" cy="914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wps:wsp>
                              <wps:cNvPr id="1729359360" name="Rectangle 1208"/>
                              <wps:cNvSpPr>
                                <a:spLocks/>
                              </wps:cNvSpPr>
                              <wps:spPr bwMode="auto">
                                <a:xfrm>
                                  <a:off x="365760" y="414655"/>
                                  <a:ext cx="926465" cy="634365"/>
                                </a:xfrm>
                                <a:prstGeom prst="rect">
                                  <a:avLst/>
                                </a:prstGeom>
                                <a:noFill/>
                                <a:ln w="25400"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52526AA" w14:textId="77777777" w:rsidR="001F5B7B" w:rsidRDefault="001F5B7B" w:rsidP="001F5B7B">
                                    <w:pPr>
                                      <w:jc w:val="center"/>
                                    </w:pPr>
                                  </w:p>
                                  <w:p w14:paraId="4D490619" w14:textId="77777777" w:rsidR="001F5B7B" w:rsidRDefault="001F5B7B" w:rsidP="005D30DB">
                                    <w:pPr>
                                      <w:jc w:val="center"/>
                                    </w:pPr>
                                    <w:r>
                                      <w:t>m</w:t>
                                    </w:r>
                                    <w:r w:rsidRPr="005D30DB">
                                      <w:rPr>
                                        <w:vertAlign w:val="subscript"/>
                                      </w:rPr>
                                      <w:t>2</w:t>
                                    </w:r>
                                  </w:p>
                                </w:txbxContent>
                              </wps:txbx>
                              <wps:bodyPr rot="0" vert="horz" wrap="square" lIns="0" tIns="0" rIns="0" bIns="0" anchor="t" anchorCtr="0" upright="1">
                                <a:noAutofit/>
                              </wps:bodyPr>
                            </wps:wsp>
                            <wpg:wgp>
                              <wpg:cNvPr id="797303764" name="Group 1209"/>
                              <wpg:cNvGrpSpPr>
                                <a:grpSpLocks/>
                              </wpg:cNvGrpSpPr>
                              <wpg:grpSpPr bwMode="auto">
                                <a:xfrm>
                                  <a:off x="1007110" y="1055370"/>
                                  <a:ext cx="227330" cy="461645"/>
                                  <a:chOff x="3130" y="9353"/>
                                  <a:chExt cx="358" cy="1085"/>
                                </a:xfrm>
                              </wpg:grpSpPr>
                              <wps:wsp>
                                <wps:cNvPr id="2011443005" name="Freeform 1210"/>
                                <wps:cNvSpPr>
                                  <a:spLocks/>
                                </wps:cNvSpPr>
                                <wps:spPr bwMode="auto">
                                  <a:xfrm>
                                    <a:off x="3130" y="9353"/>
                                    <a:ext cx="340" cy="367"/>
                                  </a:xfrm>
                                  <a:custGeom>
                                    <a:avLst/>
                                    <a:gdLst>
                                      <a:gd name="T0" fmla="*/ 0 w 340"/>
                                      <a:gd name="T1" fmla="*/ 0 h 367"/>
                                      <a:gd name="T2" fmla="*/ 340 w 340"/>
                                      <a:gd name="T3" fmla="*/ 196 h 367"/>
                                      <a:gd name="T4" fmla="*/ 10 w 340"/>
                                      <a:gd name="T5" fmla="*/ 367 h 367"/>
                                    </a:gdLst>
                                    <a:ahLst/>
                                    <a:cxnLst>
                                      <a:cxn ang="0">
                                        <a:pos x="T0" y="T1"/>
                                      </a:cxn>
                                      <a:cxn ang="0">
                                        <a:pos x="T2" y="T3"/>
                                      </a:cxn>
                                      <a:cxn ang="0">
                                        <a:pos x="T4" y="T5"/>
                                      </a:cxn>
                                    </a:cxnLst>
                                    <a:rect l="0" t="0" r="r" b="b"/>
                                    <a:pathLst>
                                      <a:path w="340" h="367">
                                        <a:moveTo>
                                          <a:pt x="0" y="0"/>
                                        </a:moveTo>
                                        <a:lnTo>
                                          <a:pt x="340" y="196"/>
                                        </a:lnTo>
                                        <a:lnTo>
                                          <a:pt x="10" y="367"/>
                                        </a:lnTo>
                                      </a:path>
                                    </a:pathLst>
                                  </a:custGeom>
                                  <a:noFill/>
                                  <a:ln w="9525" cap="flat"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s:wsp>
                                <wps:cNvPr id="1710352670" name="Freeform 1211"/>
                                <wps:cNvSpPr>
                                  <a:spLocks/>
                                </wps:cNvSpPr>
                                <wps:spPr bwMode="auto">
                                  <a:xfrm>
                                    <a:off x="3139" y="9712"/>
                                    <a:ext cx="340" cy="367"/>
                                  </a:xfrm>
                                  <a:custGeom>
                                    <a:avLst/>
                                    <a:gdLst>
                                      <a:gd name="T0" fmla="*/ 0 w 340"/>
                                      <a:gd name="T1" fmla="*/ 0 h 367"/>
                                      <a:gd name="T2" fmla="*/ 340 w 340"/>
                                      <a:gd name="T3" fmla="*/ 196 h 367"/>
                                      <a:gd name="T4" fmla="*/ 10 w 340"/>
                                      <a:gd name="T5" fmla="*/ 367 h 367"/>
                                    </a:gdLst>
                                    <a:ahLst/>
                                    <a:cxnLst>
                                      <a:cxn ang="0">
                                        <a:pos x="T0" y="T1"/>
                                      </a:cxn>
                                      <a:cxn ang="0">
                                        <a:pos x="T2" y="T3"/>
                                      </a:cxn>
                                      <a:cxn ang="0">
                                        <a:pos x="T4" y="T5"/>
                                      </a:cxn>
                                    </a:cxnLst>
                                    <a:rect l="0" t="0" r="r" b="b"/>
                                    <a:pathLst>
                                      <a:path w="340" h="367">
                                        <a:moveTo>
                                          <a:pt x="0" y="0"/>
                                        </a:moveTo>
                                        <a:lnTo>
                                          <a:pt x="340" y="196"/>
                                        </a:lnTo>
                                        <a:lnTo>
                                          <a:pt x="10" y="367"/>
                                        </a:lnTo>
                                      </a:path>
                                    </a:pathLst>
                                  </a:custGeom>
                                  <a:noFill/>
                                  <a:ln w="9525" cap="flat"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s:wsp>
                                <wps:cNvPr id="1873095041" name="Freeform 1212"/>
                                <wps:cNvSpPr>
                                  <a:spLocks/>
                                </wps:cNvSpPr>
                                <wps:spPr bwMode="auto">
                                  <a:xfrm>
                                    <a:off x="3148" y="10071"/>
                                    <a:ext cx="340" cy="367"/>
                                  </a:xfrm>
                                  <a:custGeom>
                                    <a:avLst/>
                                    <a:gdLst>
                                      <a:gd name="T0" fmla="*/ 0 w 340"/>
                                      <a:gd name="T1" fmla="*/ 0 h 367"/>
                                      <a:gd name="T2" fmla="*/ 340 w 340"/>
                                      <a:gd name="T3" fmla="*/ 196 h 367"/>
                                      <a:gd name="T4" fmla="*/ 10 w 340"/>
                                      <a:gd name="T5" fmla="*/ 367 h 367"/>
                                    </a:gdLst>
                                    <a:ahLst/>
                                    <a:cxnLst>
                                      <a:cxn ang="0">
                                        <a:pos x="T0" y="T1"/>
                                      </a:cxn>
                                      <a:cxn ang="0">
                                        <a:pos x="T2" y="T3"/>
                                      </a:cxn>
                                      <a:cxn ang="0">
                                        <a:pos x="T4" y="T5"/>
                                      </a:cxn>
                                    </a:cxnLst>
                                    <a:rect l="0" t="0" r="r" b="b"/>
                                    <a:pathLst>
                                      <a:path w="340" h="367">
                                        <a:moveTo>
                                          <a:pt x="0" y="0"/>
                                        </a:moveTo>
                                        <a:lnTo>
                                          <a:pt x="340" y="196"/>
                                        </a:lnTo>
                                        <a:lnTo>
                                          <a:pt x="10" y="367"/>
                                        </a:lnTo>
                                      </a:path>
                                    </a:pathLst>
                                  </a:custGeom>
                                  <a:noFill/>
                                  <a:ln w="9525" cap="flat"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g:wgp>
                            <wpg:wgp>
                              <wpg:cNvPr id="503101002" name="Group 1213"/>
                              <wpg:cNvGrpSpPr>
                                <a:grpSpLocks/>
                              </wpg:cNvGrpSpPr>
                              <wpg:grpSpPr bwMode="auto">
                                <a:xfrm>
                                  <a:off x="445135" y="1059815"/>
                                  <a:ext cx="255905" cy="464185"/>
                                  <a:chOff x="2055" y="9030"/>
                                  <a:chExt cx="403" cy="731"/>
                                </a:xfrm>
                              </wpg:grpSpPr>
                              <wps:wsp>
                                <wps:cNvPr id="60740323" name="AutoShape 1214"/>
                                <wps:cNvCnPr>
                                  <a:cxnSpLocks/>
                                </wps:cNvCnPr>
                                <wps:spPr bwMode="auto">
                                  <a:xfrm>
                                    <a:off x="2067" y="9487"/>
                                    <a:ext cx="388" cy="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8289414" name="AutoShape 1215"/>
                                <wps:cNvCnPr>
                                  <a:cxnSpLocks/>
                                </wps:cNvCnPr>
                                <wps:spPr bwMode="auto">
                                  <a:xfrm flipH="1" flipV="1">
                                    <a:off x="2055" y="9200"/>
                                    <a:ext cx="3" cy="28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34603840" name="AutoShape 1216"/>
                                <wps:cNvCnPr>
                                  <a:cxnSpLocks/>
                                </wps:cNvCnPr>
                                <wps:spPr bwMode="auto">
                                  <a:xfrm flipH="1" flipV="1">
                                    <a:off x="2455" y="9210"/>
                                    <a:ext cx="3" cy="28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17039327" name="AutoShape 1217"/>
                                <wps:cNvCnPr>
                                  <a:cxnSpLocks/>
                                </wps:cNvCnPr>
                                <wps:spPr bwMode="auto">
                                  <a:xfrm>
                                    <a:off x="2067" y="9317"/>
                                    <a:ext cx="388" cy="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9771491" name="AutoShape 1218"/>
                                <wps:cNvCnPr>
                                  <a:cxnSpLocks/>
                                </wps:cNvCnPr>
                                <wps:spPr bwMode="auto">
                                  <a:xfrm flipH="1" flipV="1">
                                    <a:off x="2265" y="9030"/>
                                    <a:ext cx="3" cy="28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52624225" name="AutoShape 1219"/>
                                <wps:cNvCnPr>
                                  <a:cxnSpLocks/>
                                </wps:cNvCnPr>
                                <wps:spPr bwMode="auto">
                                  <a:xfrm flipH="1" flipV="1">
                                    <a:off x="2255" y="9480"/>
                                    <a:ext cx="3" cy="28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s:wsp>
                              <wps:cNvPr id="1701260926" name="Text Box 1220"/>
                              <wps:cNvSpPr txBox="1">
                                <a:spLocks/>
                              </wps:cNvSpPr>
                              <wps:spPr bwMode="auto">
                                <a:xfrm>
                                  <a:off x="1292225" y="1167765"/>
                                  <a:ext cx="368300" cy="3238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431520" w14:textId="77777777" w:rsidR="001F5B7B" w:rsidRDefault="001F5B7B" w:rsidP="001F5B7B">
                                    <w:r>
                                      <w:t>k</w:t>
                                    </w:r>
                                    <w:r w:rsidRPr="005D30DB">
                                      <w:rPr>
                                        <w:vertAlign w:val="subscript"/>
                                      </w:rPr>
                                      <w:t>2</w:t>
                                    </w:r>
                                  </w:p>
                                </w:txbxContent>
                              </wps:txbx>
                              <wps:bodyPr rot="0" vert="horz" wrap="square" lIns="0" tIns="0" rIns="0" bIns="0" anchor="t" anchorCtr="0" upright="1">
                                <a:noAutofit/>
                              </wps:bodyPr>
                            </wps:wsp>
                            <wps:wsp>
                              <wps:cNvPr id="2018252355" name="Text Box 1221"/>
                              <wps:cNvSpPr txBox="1">
                                <a:spLocks/>
                              </wps:cNvSpPr>
                              <wps:spPr bwMode="auto">
                                <a:xfrm>
                                  <a:off x="134620" y="1186815"/>
                                  <a:ext cx="445770" cy="3683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88B42" w14:textId="77777777" w:rsidR="001F5B7B" w:rsidRPr="005D30DB" w:rsidRDefault="001F5B7B" w:rsidP="001F5B7B">
                                    <w:pPr>
                                      <w:rPr>
                                        <w:vertAlign w:val="subscript"/>
                                      </w:rPr>
                                    </w:pPr>
                                    <w:r>
                                      <w:rPr>
                                        <w:rFonts w:ascii="Symbol" w:hAnsi="Symbol"/>
                                      </w:rPr>
                                      <w:t></w:t>
                                    </w:r>
                                    <w:r>
                                      <w:rPr>
                                        <w:vertAlign w:val="subscript"/>
                                      </w:rPr>
                                      <w:t>2</w:t>
                                    </w:r>
                                  </w:p>
                                </w:txbxContent>
                              </wps:txbx>
                              <wps:bodyPr rot="0" vert="horz" wrap="square" lIns="0" tIns="0" rIns="0" bIns="0" anchor="t" anchorCtr="0" upright="1">
                                <a:noAutofit/>
                              </wps:bodyPr>
                            </wps:wsp>
                            <wps:wsp>
                              <wps:cNvPr id="907306556" name="AutoShape 1222"/>
                              <wps:cNvCnPr>
                                <a:cxnSpLocks/>
                              </wps:cNvCnPr>
                              <wps:spPr bwMode="auto">
                                <a:xfrm flipV="1">
                                  <a:off x="816610" y="37465"/>
                                  <a:ext cx="635" cy="31623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9731880" name="Text Box 1223"/>
                              <wps:cNvSpPr txBox="1">
                                <a:spLocks/>
                              </wps:cNvSpPr>
                              <wps:spPr bwMode="auto">
                                <a:xfrm>
                                  <a:off x="904875" y="81915"/>
                                  <a:ext cx="368300" cy="3238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479163" w14:textId="77777777" w:rsidR="001F5B7B" w:rsidRDefault="001F5B7B" w:rsidP="001F5B7B">
                                    <w:r>
                                      <w:t>f</w:t>
                                    </w:r>
                                    <w:r w:rsidRPr="005D30DB">
                                      <w:rPr>
                                        <w:vertAlign w:val="subscript"/>
                                      </w:rPr>
                                      <w:t>2</w:t>
                                    </w:r>
                                  </w:p>
                                </w:txbxContent>
                              </wps:txbx>
                              <wps:bodyPr rot="0" vert="horz" wrap="square" lIns="0" tIns="0" rIns="0" bIns="0" anchor="t" anchorCtr="0" upright="1">
                                <a:noAutofit/>
                              </wps:bodyPr>
                            </wps:wsp>
                            <wps:wsp>
                              <wps:cNvPr id="1393674706" name="AutoShape 1224"/>
                              <wps:cNvCnPr>
                                <a:cxnSpLocks/>
                              </wps:cNvCnPr>
                              <wps:spPr bwMode="auto">
                                <a:xfrm flipV="1">
                                  <a:off x="1877060" y="735965"/>
                                  <a:ext cx="27940" cy="190373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1965446" name="Text Box 1225"/>
                              <wps:cNvSpPr txBox="1">
                                <a:spLocks/>
                              </wps:cNvSpPr>
                              <wps:spPr bwMode="auto">
                                <a:xfrm>
                                  <a:off x="1984375" y="763270"/>
                                  <a:ext cx="133350" cy="3238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C067C25" w14:textId="77777777" w:rsidR="001F5B7B" w:rsidRDefault="001F5B7B" w:rsidP="001F5B7B">
                                    <w:r>
                                      <w:t>y</w:t>
                                    </w:r>
                                    <w:r w:rsidRPr="005D30DB">
                                      <w:rPr>
                                        <w:vertAlign w:val="subscript"/>
                                      </w:rPr>
                                      <w:t>2</w:t>
                                    </w:r>
                                  </w:p>
                                </w:txbxContent>
                              </wps:txbx>
                              <wps:bodyPr rot="0" vert="horz" wrap="square" lIns="0" tIns="0" rIns="0" bIns="0" anchor="t" anchorCtr="0" upright="1">
                                <a:noAutofit/>
                              </wps:bodyPr>
                            </wps:wsp>
                            <wps:wsp>
                              <wps:cNvPr id="1673418601" name="Rectangle 1226"/>
                              <wps:cNvSpPr>
                                <a:spLocks/>
                              </wps:cNvSpPr>
                              <wps:spPr bwMode="auto">
                                <a:xfrm>
                                  <a:off x="226060" y="1385570"/>
                                  <a:ext cx="692150" cy="4762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wps:wsp>
                              <wps:cNvPr id="201087584" name="Rectangle 1227"/>
                              <wps:cNvSpPr>
                                <a:spLocks/>
                              </wps:cNvSpPr>
                              <wps:spPr bwMode="auto">
                                <a:xfrm>
                                  <a:off x="372110" y="1538605"/>
                                  <a:ext cx="926465" cy="634365"/>
                                </a:xfrm>
                                <a:prstGeom prst="rect">
                                  <a:avLst/>
                                </a:prstGeom>
                                <a:noFill/>
                                <a:ln w="25400"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503E6E7" w14:textId="77777777" w:rsidR="001F5B7B" w:rsidRDefault="001F5B7B" w:rsidP="001F5B7B">
                                    <w:pPr>
                                      <w:jc w:val="center"/>
                                    </w:pPr>
                                  </w:p>
                                  <w:p w14:paraId="61BE1AE3" w14:textId="77777777" w:rsidR="001F5B7B" w:rsidRDefault="001F5B7B" w:rsidP="005D30DB">
                                    <w:pPr>
                                      <w:jc w:val="center"/>
                                    </w:pPr>
                                    <w:r>
                                      <w:t>m</w:t>
                                    </w:r>
                                    <w:r>
                                      <w:rPr>
                                        <w:vertAlign w:val="subscript"/>
                                      </w:rPr>
                                      <w:t>1</w:t>
                                    </w:r>
                                  </w:p>
                                </w:txbxContent>
                              </wps:txbx>
                              <wps:bodyPr rot="0" vert="horz" wrap="square" lIns="0" tIns="0" rIns="0" bIns="0" anchor="t" anchorCtr="0" upright="1">
                                <a:noAutofit/>
                              </wps:bodyPr>
                            </wps:wsp>
                            <wpg:wgp>
                              <wpg:cNvPr id="879717315" name="Group 1228"/>
                              <wpg:cNvGrpSpPr>
                                <a:grpSpLocks/>
                              </wpg:cNvGrpSpPr>
                              <wpg:grpSpPr bwMode="auto">
                                <a:xfrm>
                                  <a:off x="1013460" y="2179320"/>
                                  <a:ext cx="227330" cy="461645"/>
                                  <a:chOff x="3130" y="9353"/>
                                  <a:chExt cx="358" cy="1085"/>
                                </a:xfrm>
                              </wpg:grpSpPr>
                              <wps:wsp>
                                <wps:cNvPr id="168984610" name="Freeform 1229"/>
                                <wps:cNvSpPr>
                                  <a:spLocks/>
                                </wps:cNvSpPr>
                                <wps:spPr bwMode="auto">
                                  <a:xfrm>
                                    <a:off x="3130" y="9353"/>
                                    <a:ext cx="340" cy="367"/>
                                  </a:xfrm>
                                  <a:custGeom>
                                    <a:avLst/>
                                    <a:gdLst>
                                      <a:gd name="T0" fmla="*/ 0 w 340"/>
                                      <a:gd name="T1" fmla="*/ 0 h 367"/>
                                      <a:gd name="T2" fmla="*/ 340 w 340"/>
                                      <a:gd name="T3" fmla="*/ 196 h 367"/>
                                      <a:gd name="T4" fmla="*/ 10 w 340"/>
                                      <a:gd name="T5" fmla="*/ 367 h 367"/>
                                    </a:gdLst>
                                    <a:ahLst/>
                                    <a:cxnLst>
                                      <a:cxn ang="0">
                                        <a:pos x="T0" y="T1"/>
                                      </a:cxn>
                                      <a:cxn ang="0">
                                        <a:pos x="T2" y="T3"/>
                                      </a:cxn>
                                      <a:cxn ang="0">
                                        <a:pos x="T4" y="T5"/>
                                      </a:cxn>
                                    </a:cxnLst>
                                    <a:rect l="0" t="0" r="r" b="b"/>
                                    <a:pathLst>
                                      <a:path w="340" h="367">
                                        <a:moveTo>
                                          <a:pt x="0" y="0"/>
                                        </a:moveTo>
                                        <a:lnTo>
                                          <a:pt x="340" y="196"/>
                                        </a:lnTo>
                                        <a:lnTo>
                                          <a:pt x="10" y="367"/>
                                        </a:lnTo>
                                      </a:path>
                                    </a:pathLst>
                                  </a:custGeom>
                                  <a:noFill/>
                                  <a:ln w="9525" cap="flat"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s:wsp>
                                <wps:cNvPr id="1218198594" name="Freeform 1230"/>
                                <wps:cNvSpPr>
                                  <a:spLocks/>
                                </wps:cNvSpPr>
                                <wps:spPr bwMode="auto">
                                  <a:xfrm>
                                    <a:off x="3139" y="9712"/>
                                    <a:ext cx="340" cy="367"/>
                                  </a:xfrm>
                                  <a:custGeom>
                                    <a:avLst/>
                                    <a:gdLst>
                                      <a:gd name="T0" fmla="*/ 0 w 340"/>
                                      <a:gd name="T1" fmla="*/ 0 h 367"/>
                                      <a:gd name="T2" fmla="*/ 340 w 340"/>
                                      <a:gd name="T3" fmla="*/ 196 h 367"/>
                                      <a:gd name="T4" fmla="*/ 10 w 340"/>
                                      <a:gd name="T5" fmla="*/ 367 h 367"/>
                                    </a:gdLst>
                                    <a:ahLst/>
                                    <a:cxnLst>
                                      <a:cxn ang="0">
                                        <a:pos x="T0" y="T1"/>
                                      </a:cxn>
                                      <a:cxn ang="0">
                                        <a:pos x="T2" y="T3"/>
                                      </a:cxn>
                                      <a:cxn ang="0">
                                        <a:pos x="T4" y="T5"/>
                                      </a:cxn>
                                    </a:cxnLst>
                                    <a:rect l="0" t="0" r="r" b="b"/>
                                    <a:pathLst>
                                      <a:path w="340" h="367">
                                        <a:moveTo>
                                          <a:pt x="0" y="0"/>
                                        </a:moveTo>
                                        <a:lnTo>
                                          <a:pt x="340" y="196"/>
                                        </a:lnTo>
                                        <a:lnTo>
                                          <a:pt x="10" y="367"/>
                                        </a:lnTo>
                                      </a:path>
                                    </a:pathLst>
                                  </a:custGeom>
                                  <a:noFill/>
                                  <a:ln w="9525" cap="flat"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s:wsp>
                                <wps:cNvPr id="81862182" name="Freeform 1231"/>
                                <wps:cNvSpPr>
                                  <a:spLocks/>
                                </wps:cNvSpPr>
                                <wps:spPr bwMode="auto">
                                  <a:xfrm>
                                    <a:off x="3148" y="10071"/>
                                    <a:ext cx="340" cy="367"/>
                                  </a:xfrm>
                                  <a:custGeom>
                                    <a:avLst/>
                                    <a:gdLst>
                                      <a:gd name="T0" fmla="*/ 0 w 340"/>
                                      <a:gd name="T1" fmla="*/ 0 h 367"/>
                                      <a:gd name="T2" fmla="*/ 340 w 340"/>
                                      <a:gd name="T3" fmla="*/ 196 h 367"/>
                                      <a:gd name="T4" fmla="*/ 10 w 340"/>
                                      <a:gd name="T5" fmla="*/ 367 h 367"/>
                                    </a:gdLst>
                                    <a:ahLst/>
                                    <a:cxnLst>
                                      <a:cxn ang="0">
                                        <a:pos x="T0" y="T1"/>
                                      </a:cxn>
                                      <a:cxn ang="0">
                                        <a:pos x="T2" y="T3"/>
                                      </a:cxn>
                                      <a:cxn ang="0">
                                        <a:pos x="T4" y="T5"/>
                                      </a:cxn>
                                    </a:cxnLst>
                                    <a:rect l="0" t="0" r="r" b="b"/>
                                    <a:pathLst>
                                      <a:path w="340" h="367">
                                        <a:moveTo>
                                          <a:pt x="0" y="0"/>
                                        </a:moveTo>
                                        <a:lnTo>
                                          <a:pt x="340" y="196"/>
                                        </a:lnTo>
                                        <a:lnTo>
                                          <a:pt x="10" y="367"/>
                                        </a:lnTo>
                                      </a:path>
                                    </a:pathLst>
                                  </a:custGeom>
                                  <a:noFill/>
                                  <a:ln w="9525" cap="flat"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g:wgp>
                            <wpg:wgp>
                              <wpg:cNvPr id="224789952" name="Group 1232"/>
                              <wpg:cNvGrpSpPr>
                                <a:grpSpLocks/>
                              </wpg:cNvGrpSpPr>
                              <wpg:grpSpPr bwMode="auto">
                                <a:xfrm>
                                  <a:off x="451485" y="2183765"/>
                                  <a:ext cx="255905" cy="464185"/>
                                  <a:chOff x="2055" y="9030"/>
                                  <a:chExt cx="403" cy="731"/>
                                </a:xfrm>
                              </wpg:grpSpPr>
                              <wps:wsp>
                                <wps:cNvPr id="57269928" name="AutoShape 1233"/>
                                <wps:cNvCnPr>
                                  <a:cxnSpLocks/>
                                </wps:cNvCnPr>
                                <wps:spPr bwMode="auto">
                                  <a:xfrm>
                                    <a:off x="2067" y="9487"/>
                                    <a:ext cx="388" cy="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9915451" name="AutoShape 1234"/>
                                <wps:cNvCnPr>
                                  <a:cxnSpLocks/>
                                </wps:cNvCnPr>
                                <wps:spPr bwMode="auto">
                                  <a:xfrm flipH="1" flipV="1">
                                    <a:off x="2055" y="9200"/>
                                    <a:ext cx="3" cy="28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46856443" name="AutoShape 1235"/>
                                <wps:cNvCnPr>
                                  <a:cxnSpLocks/>
                                </wps:cNvCnPr>
                                <wps:spPr bwMode="auto">
                                  <a:xfrm flipH="1" flipV="1">
                                    <a:off x="2455" y="9210"/>
                                    <a:ext cx="3" cy="28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1682105" name="AutoShape 1236"/>
                                <wps:cNvCnPr>
                                  <a:cxnSpLocks/>
                                </wps:cNvCnPr>
                                <wps:spPr bwMode="auto">
                                  <a:xfrm>
                                    <a:off x="2067" y="9317"/>
                                    <a:ext cx="388" cy="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82080432" name="AutoShape 1237"/>
                                <wps:cNvCnPr>
                                  <a:cxnSpLocks/>
                                </wps:cNvCnPr>
                                <wps:spPr bwMode="auto">
                                  <a:xfrm flipH="1" flipV="1">
                                    <a:off x="2265" y="9030"/>
                                    <a:ext cx="3" cy="28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1580033" name="AutoShape 1238"/>
                                <wps:cNvCnPr>
                                  <a:cxnSpLocks/>
                                </wps:cNvCnPr>
                                <wps:spPr bwMode="auto">
                                  <a:xfrm flipH="1" flipV="1">
                                    <a:off x="2255" y="9480"/>
                                    <a:ext cx="3" cy="28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s:wsp>
                              <wps:cNvPr id="550716696" name="Text Box 1239"/>
                              <wps:cNvSpPr txBox="1">
                                <a:spLocks/>
                              </wps:cNvSpPr>
                              <wps:spPr bwMode="auto">
                                <a:xfrm>
                                  <a:off x="1298575" y="2291715"/>
                                  <a:ext cx="368300" cy="3238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95F15C" w14:textId="77777777" w:rsidR="001F5B7B" w:rsidRDefault="001F5B7B" w:rsidP="001F5B7B">
                                    <w:r>
                                      <w:t>k</w:t>
                                    </w:r>
                                    <w:r>
                                      <w:rPr>
                                        <w:vertAlign w:val="subscript"/>
                                      </w:rPr>
                                      <w:t>1</w:t>
                                    </w:r>
                                  </w:p>
                                </w:txbxContent>
                              </wps:txbx>
                              <wps:bodyPr rot="0" vert="horz" wrap="square" lIns="0" tIns="0" rIns="0" bIns="0" anchor="t" anchorCtr="0" upright="1">
                                <a:noAutofit/>
                              </wps:bodyPr>
                            </wps:wsp>
                            <wps:wsp>
                              <wps:cNvPr id="1702928374" name="Text Box 1240"/>
                              <wps:cNvSpPr txBox="1">
                                <a:spLocks/>
                              </wps:cNvSpPr>
                              <wps:spPr bwMode="auto">
                                <a:xfrm>
                                  <a:off x="115570" y="2310765"/>
                                  <a:ext cx="445770" cy="3683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354E22" w14:textId="77777777" w:rsidR="001F5B7B" w:rsidRPr="005D30DB" w:rsidRDefault="001F5B7B" w:rsidP="001F5B7B">
                                    <w:pPr>
                                      <w:rPr>
                                        <w:vertAlign w:val="subscript"/>
                                      </w:rPr>
                                    </w:pPr>
                                    <w:r>
                                      <w:rPr>
                                        <w:rFonts w:ascii="Symbol" w:hAnsi="Symbol"/>
                                      </w:rPr>
                                      <w:t></w:t>
                                    </w:r>
                                    <w:r>
                                      <w:rPr>
                                        <w:rFonts w:ascii="Symbol" w:hAnsi="Symbol"/>
                                        <w:vertAlign w:val="subscript"/>
                                      </w:rPr>
                                      <w:t></w:t>
                                    </w:r>
                                  </w:p>
                                </w:txbxContent>
                              </wps:txbx>
                              <wps:bodyPr rot="0" vert="horz" wrap="square" lIns="0" tIns="0" rIns="0" bIns="0" anchor="t" anchorCtr="0" upright="1">
                                <a:noAutofit/>
                              </wps:bodyPr>
                            </wps:wsp>
                            <wps:wsp>
                              <wps:cNvPr id="901352113" name="AutoShape 1241"/>
                              <wps:cNvCnPr>
                                <a:cxnSpLocks/>
                              </wps:cNvCnPr>
                              <wps:spPr bwMode="auto">
                                <a:xfrm flipV="1">
                                  <a:off x="822960" y="1161415"/>
                                  <a:ext cx="635" cy="31623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6810841" name="Text Box 1242"/>
                              <wps:cNvSpPr txBox="1">
                                <a:spLocks/>
                              </wps:cNvSpPr>
                              <wps:spPr bwMode="auto">
                                <a:xfrm>
                                  <a:off x="873125" y="1205865"/>
                                  <a:ext cx="368300" cy="3238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B4E3BF" w14:textId="77777777" w:rsidR="001F5B7B" w:rsidRDefault="001F5B7B" w:rsidP="001F5B7B">
                                    <w:r>
                                      <w:t>f</w:t>
                                    </w:r>
                                    <w:r>
                                      <w:rPr>
                                        <w:vertAlign w:val="subscript"/>
                                      </w:rPr>
                                      <w:t>1</w:t>
                                    </w:r>
                                  </w:p>
                                </w:txbxContent>
                              </wps:txbx>
                              <wps:bodyPr rot="0" vert="horz" wrap="square" lIns="0" tIns="0" rIns="0" bIns="0" anchor="t" anchorCtr="0" upright="1">
                                <a:noAutofit/>
                              </wps:bodyPr>
                            </wps:wsp>
                            <wps:wsp>
                              <wps:cNvPr id="661656687" name="AutoShape 1243"/>
                              <wps:cNvCnPr>
                                <a:cxnSpLocks/>
                              </wps:cNvCnPr>
                              <wps:spPr bwMode="auto">
                                <a:xfrm flipV="1">
                                  <a:off x="1533525" y="1859915"/>
                                  <a:ext cx="13335" cy="78105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1351073" name="Text Box 1244"/>
                              <wps:cNvSpPr txBox="1">
                                <a:spLocks/>
                              </wps:cNvSpPr>
                              <wps:spPr bwMode="auto">
                                <a:xfrm>
                                  <a:off x="1577975" y="2031365"/>
                                  <a:ext cx="196850" cy="3238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2F366C" w14:textId="77777777" w:rsidR="001F5B7B" w:rsidRDefault="001F5B7B" w:rsidP="001F5B7B">
                                    <w:r>
                                      <w:t>y</w:t>
                                    </w:r>
                                    <w:r>
                                      <w:rPr>
                                        <w:vertAlign w:val="subscript"/>
                                      </w:rPr>
                                      <w:t>1</w:t>
                                    </w:r>
                                  </w:p>
                                </w:txbxContent>
                              </wps:txbx>
                              <wps:bodyPr rot="0" vert="horz" wrap="square" lIns="0" tIns="0" rIns="0" bIns="0" anchor="t" anchorCtr="0" upright="1">
                                <a:noAutofit/>
                              </wps:bodyPr>
                            </wps:wsp>
                            <wps:wsp>
                              <wps:cNvPr id="1726921410" name="AutoShape 1245"/>
                              <wps:cNvCnPr>
                                <a:cxnSpLocks/>
                              </wps:cNvCnPr>
                              <wps:spPr bwMode="auto">
                                <a:xfrm>
                                  <a:off x="83820" y="2666365"/>
                                  <a:ext cx="2183130" cy="635"/>
                                </a:xfrm>
                                <a:prstGeom prst="straightConnector1">
                                  <a:avLst/>
                                </a:prstGeom>
                                <a:noFill/>
                                <a:ln w="381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03024037" name="AutoShape 1246"/>
                              <wps:cNvCnPr>
                                <a:cxnSpLocks/>
                              </wps:cNvCnPr>
                              <wps:spPr bwMode="auto">
                                <a:xfrm>
                                  <a:off x="1390650" y="729615"/>
                                  <a:ext cx="660400"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8719086" name="AutoShape 1247"/>
                              <wps:cNvCnPr>
                                <a:cxnSpLocks/>
                              </wps:cNvCnPr>
                              <wps:spPr bwMode="auto">
                                <a:xfrm>
                                  <a:off x="1371600" y="1859915"/>
                                  <a:ext cx="374650"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w14:anchorId="650295AB" id="Canvas 40" o:spid="_x0000_s1067" editas="canvas" style="width:193.75pt;height:215.65pt;mso-position-horizontal-relative:char;mso-position-vertical-relative:line" coordsize="24606,273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">
                      <v:shape id="_x0000_s1068" type="#_x0000_t75" style="position:absolute;width:24606;height:27387;visibility:visible;mso-wrap-style:square">
                        <v:fill o:detectmouseclick="t"/>
                        <v:path o:connecttype="none"/>
                      </v:shape>
                      <v:rect id="Rectangle 1206" o:spid="_x0000_s1069" style="position:absolute;left:2197;top:2616;width:6921;height:4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" filled="f" stroked="f">
                        <v:path arrowok="t"/>
                        <v:textbox inset="0,0,0,0"/>
                      </v:rect>
                      <v:rect id="Rectangle 1207" o:spid="_x0000_s1070" style="position:absolute;left:6705;top:7696;width:9150;height:9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" filled="f" stroked="f">
                        <v:path arrowok="t"/>
                        <v:textbox inset="0,0,0,0"/>
                      </v:rect>
                      <v:rect id="Rectangle 1208" o:spid="_x0000_s1071" style="position:absolute;left:3657;top:4146;width:9265;height:63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" filled="f" strokeweight="2pt">
                        <v:path arrowok="t"/>
                        <v:textbox inset="0,0,0,0">
                          <w:txbxContent>
                            <w:p w14:paraId="152526AA" w14:textId="77777777" w:rsidR="001F5B7B" w:rsidRDefault="001F5B7B" w:rsidP="001F5B7B">
                              <w:pPr>
                                <w:jc w:val="center"/>
                              </w:pPr>
                            </w:p>
                            <w:p w14:paraId="4D490619" w14:textId="77777777" w:rsidR="001F5B7B" w:rsidRDefault="001F5B7B" w:rsidP="005D30DB">
                              <w:pPr>
                                <w:jc w:val="center"/>
                              </w:pPr>
                              <w:r>
                                <w:t>m</w:t>
                              </w:r>
                              <w:r w:rsidRPr="005D30DB">
                                <w:rPr>
                                  <w:vertAlign w:val="subscript"/>
                                </w:rPr>
                                <w:t>2</w:t>
                              </w:r>
                            </w:p>
                          </w:txbxContent>
                        </v:textbox>
                      </v:rect>
                      <v:group id="Group 1209" o:spid="_x0000_s1072" style="position:absolute;left:10071;top:10553;width:2273;height:4617" coordorigin="3130,9353" coordsize="358,1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">
                        <v:shape id="Freeform 1210" o:spid="_x0000_s1073" style="position:absolute;left:3130;top:9353;width:340;height:367;visibility:visible;mso-wrap-style:square;v-text-anchor:top" coordsize="340,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" path="m,l340,196,10,367e" filled="f">
                          <v:path arrowok="t" o:connecttype="custom" o:connectlocs="0,0;340,196;10,367" o:connectangles="0,0,0"/>
                        </v:shape>
                        <v:shape id="Freeform 1211" o:spid="_x0000_s1074" style="position:absolute;left:3139;top:9712;width:340;height:367;visibility:visible;mso-wrap-style:square;v-text-anchor:top" coordsize="340,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" path="m,l340,196,10,367e" filled="f">
                          <v:path arrowok="t" o:connecttype="custom" o:connectlocs="0,0;340,196;10,367" o:connectangles="0,0,0"/>
                        </v:shape>
                        <v:shape id="Freeform 1212" o:spid="_x0000_s1075" style="position:absolute;left:3148;top:10071;width:340;height:367;visibility:visible;mso-wrap-style:square;v-text-anchor:top" coordsize="340,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" path="m,l340,196,10,367e" filled="f">
                          <v:path arrowok="t" o:connecttype="custom" o:connectlocs="0,0;340,196;10,367" o:connectangles="0,0,0"/>
                        </v:shape>
                      </v:group>
                      <v:group id="Group 1213" o:spid="_x0000_s1076" style="position:absolute;left:4451;top:10598;width:2559;height:4642" coordorigin="2055,9030" coordsize="40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">
                        <v:shapetype id="_x0000_t32" coordsize="21600,21600" o:spt="32" o:oned="t" path="m,l21600,21600e" filled="f">
                          <v:path arrowok="t" fillok="f" o:connecttype="none"/>
                          <o:lock v:ext="edit" shapetype="t"/>
                        </v:shapetype>
                        <v:shape id="AutoShape 1214" o:spid="_x0000_s1077" type="#_x0000_t32" style="position:absolute;left:2067;top:9487;width:388;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">
                          <o:lock v:ext="edit" shapetype="f"/>
                        </v:shape>
                        <v:shape id="AutoShape 1215" o:spid="_x0000_s1078" type="#_x0000_t32" style="position:absolute;left:2055;top:920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">
                          <o:lock v:ext="edit" shapetype="f"/>
                        </v:shape>
                        <v:shape id="AutoShape 1216" o:spid="_x0000_s1079" type="#_x0000_t32" style="position:absolute;left:2455;top:921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">
                          <o:lock v:ext="edit" shapetype="f"/>
                        </v:shape>
                        <v:shape id="AutoShape 1217" o:spid="_x0000_s1080" type="#_x0000_t32" style="position:absolute;left:2067;top:9317;width:388;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">
                          <o:lock v:ext="edit" shapetype="f"/>
                        </v:shape>
                        <v:shape id="AutoShape 1218" o:spid="_x0000_s1081" type="#_x0000_t32" style="position:absolute;left:2265;top:903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">
                          <o:lock v:ext="edit" shapetype="f"/>
                        </v:shape>
                        <v:shape id="AutoShape 1219" o:spid="_x0000_s1082" type="#_x0000_t32" style="position:absolute;left:2255;top:948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">
                          <o:lock v:ext="edit" shapetype="f"/>
                        </v:shape>
                      </v:group>
                      <v:shape id="Text Box 1220" o:spid="_x0000_s1083" type="#_x0000_t202" style="position:absolute;left:12922;top:11677;width:3683;height:3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" filled="f" stroked="f">
                        <v:path arrowok="t"/>
                        <v:textbox inset="0,0,0,0">
                          <w:txbxContent>
                            <w:p w14:paraId="79431520" w14:textId="77777777" w:rsidR="001F5B7B" w:rsidRDefault="001F5B7B" w:rsidP="001F5B7B">
                              <w:r>
                                <w:t>k</w:t>
                              </w:r>
                              <w:r w:rsidRPr="005D30DB">
                                <w:rPr>
                                  <w:vertAlign w:val="subscript"/>
                                </w:rPr>
                                <w:t>2</w:t>
                              </w:r>
                            </w:p>
                          </w:txbxContent>
                        </v:textbox>
                      </v:shape>
                      <v:shape id="Text Box 1221" o:spid="_x0000_s1084" type="#_x0000_t202" style="position:absolute;left:1346;top:11868;width:4457;height:3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" filled="f" stroked="f">
                        <v:path arrowok="t"/>
                        <v:textbox inset="0,0,0,0">
                          <w:txbxContent>
                            <w:p w14:paraId="7C988B42" w14:textId="77777777" w:rsidR="001F5B7B" w:rsidRPr="005D30DB" w:rsidRDefault="001F5B7B" w:rsidP="001F5B7B">
                              <w:pPr>
                                <w:rPr>
                                  <w:vertAlign w:val="subscript"/>
                                </w:rPr>
                              </w:pPr>
                              <w:r>
                                <w:rPr>
                                  <w:rFonts w:ascii="Symbol" w:hAnsi="Symbol"/>
                                </w:rPr>
                                <w:t></w:t>
                              </w:r>
                              <w:r>
                                <w:rPr>
                                  <w:vertAlign w:val="subscript"/>
                                </w:rPr>
                                <w:t>2</w:t>
                              </w:r>
                            </w:p>
                          </w:txbxContent>
                        </v:textbox>
                      </v:shape>
                      <v:shape id="AutoShape 1222" o:spid="_x0000_s1085" type="#_x0000_t32" style="position:absolute;left:8166;top:374;width:6;height:31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">
                        <v:stroke endarrow="block"/>
                        <o:lock v:ext="edit" shapetype="f"/>
                      </v:shape>
                      <v:shape id="Text Box 1223" o:spid="_x0000_s1086" type="#_x0000_t202" style="position:absolute;left:9048;top:819;width:3683;height:3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" filled="f" stroked="f">
                        <v:path arrowok="t"/>
                        <v:textbox inset="0,0,0,0">
                          <w:txbxContent>
                            <w:p w14:paraId="7F479163" w14:textId="77777777" w:rsidR="001F5B7B" w:rsidRDefault="001F5B7B" w:rsidP="001F5B7B">
                              <w:r>
                                <w:t>f</w:t>
                              </w:r>
                              <w:r w:rsidRPr="005D30DB">
                                <w:rPr>
                                  <w:vertAlign w:val="subscript"/>
                                </w:rPr>
                                <w:t>2</w:t>
                              </w:r>
                            </w:p>
                          </w:txbxContent>
                        </v:textbox>
                      </v:shape>
                      <v:shape id="AutoShape 1224" o:spid="_x0000_s1087" type="#_x0000_t32" style="position:absolute;left:18770;top:7359;width:280;height:1903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">
                        <v:stroke endarrow="block"/>
                        <o:lock v:ext="edit" shapetype="f"/>
                      </v:shape>
                      <v:shape id="Text Box 1225" o:spid="_x0000_s1088" type="#_x0000_t202" style="position:absolute;left:19843;top:7632;width:1334;height:3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" filled="f" stroked="f">
                        <v:path arrowok="t"/>
                        <v:textbox inset="0,0,0,0">
                          <w:txbxContent>
                            <w:p w14:paraId="0C067C25" w14:textId="77777777" w:rsidR="001F5B7B" w:rsidRDefault="001F5B7B" w:rsidP="001F5B7B">
                              <w:r>
                                <w:t>y</w:t>
                              </w:r>
                              <w:r w:rsidRPr="005D30DB">
                                <w:rPr>
                                  <w:vertAlign w:val="subscript"/>
                                </w:rPr>
                                <w:t>2</w:t>
                              </w:r>
                            </w:p>
                          </w:txbxContent>
                        </v:textbox>
                      </v:shape>
                      <v:rect id="Rectangle 1226" o:spid="_x0000_s1089" style="position:absolute;left:2260;top:13855;width:6922;height:4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" filled="f" stroked="f">
                        <v:path arrowok="t"/>
                        <v:textbox inset="0,0,0,0"/>
                      </v:rect>
                      <v:rect id="Rectangle 1227" o:spid="_x0000_s1090" style="position:absolute;left:3721;top:15386;width:9264;height:63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" filled="f" strokeweight="2pt">
                        <v:path arrowok="t"/>
                        <v:textbox inset="0,0,0,0">
                          <w:txbxContent>
                            <w:p w14:paraId="6503E6E7" w14:textId="77777777" w:rsidR="001F5B7B" w:rsidRDefault="001F5B7B" w:rsidP="001F5B7B">
                              <w:pPr>
                                <w:jc w:val="center"/>
                              </w:pPr>
                            </w:p>
                            <w:p w14:paraId="61BE1AE3" w14:textId="77777777" w:rsidR="001F5B7B" w:rsidRDefault="001F5B7B" w:rsidP="005D30DB">
                              <w:pPr>
                                <w:jc w:val="center"/>
                              </w:pPr>
                              <w:r>
                                <w:t>m</w:t>
                              </w:r>
                              <w:r>
                                <w:rPr>
                                  <w:vertAlign w:val="subscript"/>
                                </w:rPr>
                                <w:t>1</w:t>
                              </w:r>
                            </w:p>
                          </w:txbxContent>
                        </v:textbox>
                      </v:rect>
                      <v:group id="Group 1228" o:spid="_x0000_s1091" style="position:absolute;left:10134;top:21793;width:2273;height:4616" coordorigin="3130,9353" coordsize="358,1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">
                        <v:shape id="Freeform 1229" o:spid="_x0000_s1092" style="position:absolute;left:3130;top:9353;width:340;height:367;visibility:visible;mso-wrap-style:square;v-text-anchor:top" coordsize="340,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" path="m,l340,196,10,367e" filled="f">
                          <v:path arrowok="t" o:connecttype="custom" o:connectlocs="0,0;340,196;10,367" o:connectangles="0,0,0"/>
                        </v:shape>
                        <v:shape id="Freeform 1230" o:spid="_x0000_s1093" style="position:absolute;left:3139;top:9712;width:340;height:367;visibility:visible;mso-wrap-style:square;v-text-anchor:top" coordsize="340,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" path="m,l340,196,10,367e" filled="f">
                          <v:path arrowok="t" o:connecttype="custom" o:connectlocs="0,0;340,196;10,367" o:connectangles="0,0,0"/>
                        </v:shape>
                        <v:shape id="Freeform 1231" o:spid="_x0000_s1094" style="position:absolute;left:3148;top:10071;width:340;height:367;visibility:visible;mso-wrap-style:square;v-text-anchor:top" coordsize="340,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" path="m,l340,196,10,367e" filled="f">
                          <v:path arrowok="t" o:connecttype="custom" o:connectlocs="0,0;340,196;10,367" o:connectangles="0,0,0"/>
                        </v:shape>
                      </v:group>
                      <v:group id="Group 1232" o:spid="_x0000_s1095" style="position:absolute;left:4514;top:21837;width:2559;height:4642" coordorigin="2055,9030" coordsize="40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">
                        <v:shape id="AutoShape 1233" o:spid="_x0000_s1096" type="#_x0000_t32" style="position:absolute;left:2067;top:9487;width:388;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">
                          <o:lock v:ext="edit" shapetype="f"/>
                        </v:shape>
                        <v:shape id="AutoShape 1234" o:spid="_x0000_s1097" type="#_x0000_t32" style="position:absolute;left:2055;top:920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">
                          <o:lock v:ext="edit" shapetype="f"/>
                        </v:shape>
                        <v:shape id="AutoShape 1235" o:spid="_x0000_s1098" type="#_x0000_t32" style="position:absolute;left:2455;top:921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">
                          <o:lock v:ext="edit" shapetype="f"/>
                        </v:shape>
                        <v:shape id="AutoShape 1236" o:spid="_x0000_s1099" type="#_x0000_t32" style="position:absolute;left:2067;top:9317;width:388;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">
                          <o:lock v:ext="edit" shapetype="f"/>
                        </v:shape>
                        <v:shape id="AutoShape 1237" o:spid="_x0000_s1100" type="#_x0000_t32" style="position:absolute;left:2265;top:903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">
                          <o:lock v:ext="edit" shapetype="f"/>
                        </v:shape>
                        <v:shape id="AutoShape 1238" o:spid="_x0000_s1101" type="#_x0000_t32" style="position:absolute;left:2255;top:948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">
                          <o:lock v:ext="edit" shapetype="f"/>
                        </v:shape>
                      </v:group>
                      <v:shape id="Text Box 1239" o:spid="_x0000_s1102" type="#_x0000_t202" style="position:absolute;left:12985;top:22917;width:3683;height:3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" filled="f" stroked="f">
                        <v:path arrowok="t"/>
                        <v:textbox inset="0,0,0,0">
                          <w:txbxContent>
                            <w:p w14:paraId="6D95F15C" w14:textId="77777777" w:rsidR="001F5B7B" w:rsidRDefault="001F5B7B" w:rsidP="001F5B7B">
                              <w:r>
                                <w:t>k</w:t>
                              </w:r>
                              <w:r>
                                <w:rPr>
                                  <w:vertAlign w:val="subscript"/>
                                </w:rPr>
                                <w:t>1</w:t>
                              </w:r>
                            </w:p>
                          </w:txbxContent>
                        </v:textbox>
                      </v:shape>
                      <v:shape id="Text Box 1240" o:spid="_x0000_s1103" type="#_x0000_t202" style="position:absolute;left:1155;top:23107;width:4458;height:3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" filled="f" stroked="f">
                        <v:path arrowok="t"/>
                        <v:textbox inset="0,0,0,0">
                          <w:txbxContent>
                            <w:p w14:paraId="77354E22" w14:textId="77777777" w:rsidR="001F5B7B" w:rsidRPr="005D30DB" w:rsidRDefault="001F5B7B" w:rsidP="001F5B7B">
                              <w:pPr>
                                <w:rPr>
                                  <w:vertAlign w:val="subscript"/>
                                </w:rPr>
                              </w:pPr>
                              <w:r>
                                <w:rPr>
                                  <w:rFonts w:ascii="Symbol" w:hAnsi="Symbol"/>
                                </w:rPr>
                                <w:t></w:t>
                              </w:r>
                              <w:r>
                                <w:rPr>
                                  <w:rFonts w:ascii="Symbol" w:hAnsi="Symbol"/>
                                  <w:vertAlign w:val="subscript"/>
                                </w:rPr>
                                <w:t></w:t>
                              </w:r>
                            </w:p>
                          </w:txbxContent>
                        </v:textbox>
                      </v:shape>
                      <v:shape id="AutoShape 1241" o:spid="_x0000_s1104" type="#_x0000_t32" style="position:absolute;left:8229;top:11614;width:6;height:31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">
                        <v:stroke endarrow="block"/>
                        <o:lock v:ext="edit" shapetype="f"/>
                      </v:shape>
                      <v:shape id="Text Box 1242" o:spid="_x0000_s1105" type="#_x0000_t202" style="position:absolute;left:8731;top:12058;width:3683;height:3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" filled="f" stroked="f">
                        <v:path arrowok="t"/>
                        <v:textbox inset="0,0,0,0">
                          <w:txbxContent>
                            <w:p w14:paraId="46B4E3BF" w14:textId="77777777" w:rsidR="001F5B7B" w:rsidRDefault="001F5B7B" w:rsidP="001F5B7B">
                              <w:r>
                                <w:t>f</w:t>
                              </w:r>
                              <w:r>
                                <w:rPr>
                                  <w:vertAlign w:val="subscript"/>
                                </w:rPr>
                                <w:t>1</w:t>
                              </w:r>
                            </w:p>
                          </w:txbxContent>
                        </v:textbox>
                      </v:shape>
                      <v:shape id="AutoShape 1243" o:spid="_x0000_s1106" type="#_x0000_t32" style="position:absolute;left:15335;top:18599;width:133;height:781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">
                        <v:stroke endarrow="block"/>
                        <o:lock v:ext="edit" shapetype="f"/>
                      </v:shape>
                      <v:shape id="Text Box 1244" o:spid="_x0000_s1107" type="#_x0000_t202" style="position:absolute;left:15779;top:20313;width:1969;height:3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" filled="f" stroked="f">
                        <v:path arrowok="t"/>
                        <v:textbox inset="0,0,0,0">
                          <w:txbxContent>
                            <w:p w14:paraId="102F366C" w14:textId="77777777" w:rsidR="001F5B7B" w:rsidRDefault="001F5B7B" w:rsidP="001F5B7B">
                              <w:r>
                                <w:t>y</w:t>
                              </w:r>
                              <w:r>
                                <w:rPr>
                                  <w:vertAlign w:val="subscript"/>
                                </w:rPr>
                                <w:t>1</w:t>
                              </w:r>
                            </w:p>
                          </w:txbxContent>
                        </v:textbox>
                      </v:shape>
                      <v:shape id="AutoShape 1245" o:spid="_x0000_s1108" type="#_x0000_t32" style="position:absolute;left:838;top:26663;width:21831;height: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" strokeweight="3pt">
                        <o:lock v:ext="edit" shapetype="f"/>
                      </v:shape>
                      <v:shape id="AutoShape 1246" o:spid="_x0000_s1109" type="#_x0000_t32" style="position:absolute;left:13906;top:7296;width:6604;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">
                        <o:lock v:ext="edit" shapetype="f"/>
                      </v:shape>
                      <v:shape id="AutoShape 1247" o:spid="_x0000_s1110" type="#_x0000_t32" style="position:absolute;left:13716;top:18599;width:3746;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">
                        <o:lock v:ext="edit" shapetype="f"/>
                      </v:shape>
                      <w10:anchorlock/>
                    </v:group>
                  </w:pict>
                </mc:Fallback>
              </mc:AlternateContent>
            </w:r>
          </w:p>
        </w:tc>
      </w:tr>
    </w:tbl>
    <w:p w14:paraId="07203AE4" w14:textId="77777777" w:rsidR="00E121C2" w:rsidDel="00A152B8" w:rsidRDefault="001B1F84" w:rsidP="00F65384">
      <w:pPr>
        <w:spacing w:before="240"/>
        <w:rPr>
          <w:del w:id="96" w:author="John S. Biggins" w:date="2023-09-28T15:50:00Z"/>
          <w:lang w:val="en-GB"/>
        </w:rPr>
      </w:pPr>
      <w:del w:id="97" w:author="John S. Biggins" w:date="2023-09-28T15:50:00Z">
        <w:r w:rsidDel="00A152B8">
          <w:rPr>
            <w:lang w:val="en-GB"/>
          </w:rPr>
          <w:delText xml:space="preserve">The </w:delText>
        </w:r>
        <w:r w:rsidR="005036DF" w:rsidDel="00A152B8">
          <w:rPr>
            <w:lang w:val="en-GB"/>
          </w:rPr>
          <w:delText xml:space="preserve">output from </w:delText>
        </w:r>
        <w:r w:rsidR="005036DF" w:rsidRPr="005D30DB" w:rsidDel="00A152B8">
          <w:rPr>
            <w:rFonts w:ascii="Courier New" w:hAnsi="Courier New" w:cs="Courier New"/>
            <w:sz w:val="20"/>
            <w:szCs w:val="20"/>
            <w:lang w:val="en-GB"/>
          </w:rPr>
          <w:delText>a1.py</w:delText>
        </w:r>
        <w:r w:rsidR="005036DF" w:rsidDel="00A152B8">
          <w:rPr>
            <w:lang w:val="en-GB"/>
          </w:rPr>
          <w:delText xml:space="preserve"> is shown in a </w:delText>
        </w:r>
        <w:r w:rsidDel="00A152B8">
          <w:rPr>
            <w:lang w:val="en-GB"/>
          </w:rPr>
          <w:delText xml:space="preserve">plot window </w:delText>
        </w:r>
        <w:r w:rsidR="005036DF" w:rsidDel="00A152B8">
          <w:rPr>
            <w:lang w:val="en-GB"/>
          </w:rPr>
          <w:delText xml:space="preserve">as </w:delText>
        </w:r>
        <w:r w:rsidDel="00A152B8">
          <w:rPr>
            <w:lang w:val="en-GB"/>
          </w:rPr>
          <w:delText xml:space="preserve">in Fig. 4 </w:delText>
        </w:r>
        <w:r w:rsidR="005036DF" w:rsidDel="00A152B8">
          <w:rPr>
            <w:lang w:val="en-GB"/>
          </w:rPr>
          <w:delText xml:space="preserve">which </w:delText>
        </w:r>
        <w:r w:rsidDel="00A152B8">
          <w:rPr>
            <w:lang w:val="en-GB"/>
          </w:rPr>
          <w:delText xml:space="preserve">shows two graphs.  The “Frequency domain response”  is the steady-state sinusoidal response that the system will settle into if subjected to a sinusoidal force.  The ‘Time domain response’ shows the </w:delText>
        </w:r>
        <w:r w:rsidR="00A8116A" w:rsidDel="00A152B8">
          <w:rPr>
            <w:lang w:val="en-GB"/>
          </w:rPr>
          <w:delText xml:space="preserve">transient </w:delText>
        </w:r>
        <w:r w:rsidDel="00A152B8">
          <w:rPr>
            <w:lang w:val="en-GB"/>
          </w:rPr>
          <w:delText>response under the application of a step force.  Th</w:delText>
        </w:r>
        <w:r w:rsidR="00CD47EC" w:rsidDel="00A152B8">
          <w:rPr>
            <w:lang w:val="en-GB"/>
          </w:rPr>
          <w:delText>e</w:delText>
        </w:r>
        <w:r w:rsidDel="00A152B8">
          <w:rPr>
            <w:lang w:val="en-GB"/>
          </w:rPr>
          <w:delText xml:space="preserve"> response dies away and settles into its new steady state.  </w:delText>
        </w:r>
      </w:del>
    </w:p>
    <w:p w14:paraId="7A7FFDF0" w14:textId="7D4E2C79" w:rsidR="00E70603" w:rsidDel="00A152B8" w:rsidRDefault="00405347" w:rsidP="00E121C2">
      <w:pPr>
        <w:ind w:left="-142"/>
        <w:jc w:val="center"/>
        <w:rPr>
          <w:del w:id="98" w:author="John S. Biggins" w:date="2023-09-28T15:50:00Z"/>
        </w:rPr>
      </w:pPr>
      <w:del w:id="99" w:author="John S. Biggins" w:date="2023-09-28T15:50:00Z">
        <w:r w:rsidRPr="00377B95">
          <w:rPr>
            <w:noProof/>
          </w:rPr>
          <w:drawing>
            <wp:inline distT="0" distB="0" distL="0" distR="0" wp14:anchorId="0257253B" wp14:editId="479A5B60">
              <wp:extent cx="6180455" cy="3481070"/>
              <wp:effectExtent l="0" t="0" r="0" b="0"/>
              <wp:docPr id="1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80455" cy="3481070"/>
                      </a:xfrm>
                      <a:prstGeom prst="rect">
                        <a:avLst/>
                      </a:prstGeom>
                      <a:noFill/>
                      <a:ln>
                        <a:noFill/>
                      </a:ln>
                    </pic:spPr>
                  </pic:pic>
                </a:graphicData>
              </a:graphic>
            </wp:inline>
          </w:drawing>
        </w:r>
      </w:del>
    </w:p>
    <w:p w14:paraId="1B3DDA79" w14:textId="77777777" w:rsidR="00E121C2" w:rsidDel="00A152B8" w:rsidRDefault="00E121C2" w:rsidP="00104A4F">
      <w:pPr>
        <w:jc w:val="center"/>
        <w:rPr>
          <w:del w:id="100" w:author="John S. Biggins" w:date="2023-09-28T15:50:00Z"/>
          <w:i/>
          <w:iCs/>
        </w:rPr>
      </w:pPr>
    </w:p>
    <w:p w14:paraId="2EF31838" w14:textId="77777777" w:rsidR="005036DF" w:rsidDel="00A152B8" w:rsidRDefault="00E70603" w:rsidP="00B941D9">
      <w:pPr>
        <w:rPr>
          <w:del w:id="101" w:author="John S. Biggins" w:date="2023-09-28T15:50:00Z"/>
          <w:rFonts w:ascii="Courier New" w:hAnsi="Courier New" w:cs="Courier New"/>
          <w:sz w:val="20"/>
          <w:szCs w:val="20"/>
          <w:lang w:val="en-GB"/>
        </w:rPr>
      </w:pPr>
      <w:del w:id="102" w:author="John S. Biggins" w:date="2023-09-28T15:50:00Z">
        <w:r w:rsidRPr="00102F34" w:rsidDel="00A152B8">
          <w:rPr>
            <w:i/>
            <w:iCs/>
          </w:rPr>
          <w:delText>Figure</w:delText>
        </w:r>
        <w:r w:rsidR="008C37AF" w:rsidDel="00A152B8">
          <w:rPr>
            <w:i/>
            <w:iCs/>
          </w:rPr>
          <w:delText xml:space="preserve"> </w:delText>
        </w:r>
        <w:r w:rsidDel="00A152B8">
          <w:rPr>
            <w:i/>
            <w:iCs/>
          </w:rPr>
          <w:delText>4</w:delText>
        </w:r>
        <w:r w:rsidRPr="00102F34" w:rsidDel="00A152B8">
          <w:rPr>
            <w:i/>
            <w:iCs/>
          </w:rPr>
          <w:delText xml:space="preserve">: Screenshot of </w:delText>
        </w:r>
        <w:r w:rsidR="00613A17" w:rsidDel="00A152B8">
          <w:rPr>
            <w:i/>
            <w:iCs/>
          </w:rPr>
          <w:delText>the Figure</w:delText>
        </w:r>
        <w:r w:rsidRPr="00102F34" w:rsidDel="00A152B8">
          <w:rPr>
            <w:i/>
            <w:iCs/>
          </w:rPr>
          <w:delText xml:space="preserve"> window</w:delText>
        </w:r>
        <w:r w:rsidR="00613A17" w:rsidDel="00A152B8">
          <w:rPr>
            <w:i/>
            <w:iCs/>
          </w:rPr>
          <w:delText xml:space="preserve"> for     </w:delText>
        </w:r>
        <w:r w:rsidR="00613A17" w:rsidDel="00A152B8">
          <w:rPr>
            <w:rFonts w:ascii="Courier New" w:hAnsi="Courier New" w:cs="Courier New"/>
            <w:sz w:val="20"/>
            <w:szCs w:val="20"/>
            <w:lang w:val="en-GB"/>
          </w:rPr>
          <w:delText>p</w:delText>
        </w:r>
        <w:r w:rsidR="00613A17" w:rsidRPr="00EB38CF" w:rsidDel="00A152B8">
          <w:rPr>
            <w:rFonts w:ascii="Courier New" w:hAnsi="Courier New" w:cs="Courier New"/>
            <w:sz w:val="20"/>
            <w:szCs w:val="20"/>
            <w:lang w:val="en-GB"/>
          </w:rPr>
          <w:delText>ython a1.py –</w:delText>
        </w:r>
        <w:r w:rsidR="00613A17" w:rsidDel="00A152B8">
          <w:rPr>
            <w:rFonts w:ascii="Courier New" w:hAnsi="Courier New" w:cs="Courier New"/>
            <w:sz w:val="20"/>
            <w:szCs w:val="20"/>
            <w:lang w:val="en-GB"/>
          </w:rPr>
          <w:delText>-</w:delText>
        </w:r>
        <w:r w:rsidR="00613A17" w:rsidRPr="00EB38CF" w:rsidDel="00A152B8">
          <w:rPr>
            <w:rFonts w:ascii="Courier New" w:hAnsi="Courier New" w:cs="Courier New"/>
            <w:sz w:val="20"/>
            <w:szCs w:val="20"/>
            <w:lang w:val="en-GB"/>
          </w:rPr>
          <w:delText xml:space="preserve">m1 5.5 </w:delText>
        </w:r>
        <w:r w:rsidR="00613A17" w:rsidDel="00A152B8">
          <w:rPr>
            <w:rFonts w:ascii="Courier New" w:hAnsi="Courier New" w:cs="Courier New"/>
            <w:sz w:val="20"/>
            <w:szCs w:val="20"/>
            <w:lang w:val="en-GB"/>
          </w:rPr>
          <w:delText>--</w:delText>
        </w:r>
        <w:r w:rsidR="00613A17" w:rsidRPr="00EB38CF" w:rsidDel="00A152B8">
          <w:rPr>
            <w:rFonts w:ascii="Courier New" w:hAnsi="Courier New" w:cs="Courier New"/>
            <w:sz w:val="20"/>
            <w:szCs w:val="20"/>
            <w:lang w:val="en-GB"/>
          </w:rPr>
          <w:delText xml:space="preserve">k1 4000 </w:delText>
        </w:r>
      </w:del>
    </w:p>
    <w:p w14:paraId="3EF4E207" w14:textId="77777777" w:rsidR="005036DF" w:rsidRPr="005D30DB" w:rsidDel="00A152B8" w:rsidRDefault="005036DF" w:rsidP="005D30DB">
      <w:pPr>
        <w:spacing w:before="240"/>
        <w:rPr>
          <w:del w:id="103" w:author="John S. Biggins" w:date="2023-09-28T15:50:00Z"/>
          <w:lang w:val="en-GB"/>
        </w:rPr>
      </w:pPr>
      <w:del w:id="104" w:author="John S. Biggins" w:date="2023-09-28T15:50:00Z">
        <w:r w:rsidDel="00A152B8">
          <w:rPr>
            <w:lang w:val="en-GB"/>
          </w:rPr>
          <w:delText xml:space="preserve">Note that SI units are assumed throughout: </w:delText>
        </w:r>
        <w:r w:rsidR="0083040A" w:rsidDel="00A152B8">
          <w:rPr>
            <w:lang w:val="en-GB"/>
          </w:rPr>
          <w:br/>
        </w:r>
        <w:r w:rsidR="0083040A" w:rsidDel="00A152B8">
          <w:rPr>
            <w:lang w:val="en-GB"/>
          </w:rPr>
          <w:tab/>
        </w:r>
        <w:r w:rsidDel="00A152B8">
          <w:rPr>
            <w:lang w:val="en-GB"/>
          </w:rPr>
          <w:delText>mass   kg</w:delText>
        </w:r>
        <w:r w:rsidDel="00A152B8">
          <w:rPr>
            <w:lang w:val="en-GB"/>
          </w:rPr>
          <w:tab/>
        </w:r>
        <w:r w:rsidR="0083040A" w:rsidDel="00A152B8">
          <w:rPr>
            <w:lang w:val="en-GB"/>
          </w:rPr>
          <w:tab/>
        </w:r>
        <w:r w:rsidDel="00A152B8">
          <w:rPr>
            <w:lang w:val="en-GB"/>
          </w:rPr>
          <w:delText>stiffness   N/m</w:delText>
        </w:r>
        <w:r w:rsidDel="00A152B8">
          <w:rPr>
            <w:lang w:val="en-GB"/>
          </w:rPr>
          <w:tab/>
        </w:r>
        <w:r w:rsidDel="00A152B8">
          <w:rPr>
            <w:lang w:val="en-GB"/>
          </w:rPr>
          <w:tab/>
        </w:r>
        <w:r w:rsidR="0083040A" w:rsidDel="00A152B8">
          <w:rPr>
            <w:lang w:val="en-GB"/>
          </w:rPr>
          <w:tab/>
        </w:r>
        <w:r w:rsidDel="00A152B8">
          <w:rPr>
            <w:lang w:val="en-GB"/>
          </w:rPr>
          <w:delText>damping   Ns/m</w:delText>
        </w:r>
        <w:r w:rsidDel="00A152B8">
          <w:rPr>
            <w:lang w:val="en-GB"/>
          </w:rPr>
          <w:br/>
        </w:r>
        <w:r w:rsidR="0083040A" w:rsidDel="00A152B8">
          <w:rPr>
            <w:lang w:val="en-GB"/>
          </w:rPr>
          <w:tab/>
        </w:r>
        <w:r w:rsidDel="00A152B8">
          <w:rPr>
            <w:lang w:val="en-GB"/>
          </w:rPr>
          <w:delText>force   N</w:delText>
        </w:r>
        <w:r w:rsidDel="00A152B8">
          <w:rPr>
            <w:lang w:val="en-GB"/>
          </w:rPr>
          <w:tab/>
        </w:r>
        <w:r w:rsidR="0083040A" w:rsidDel="00A152B8">
          <w:rPr>
            <w:lang w:val="en-GB"/>
          </w:rPr>
          <w:tab/>
        </w:r>
        <w:r w:rsidDel="00A152B8">
          <w:rPr>
            <w:lang w:val="en-GB"/>
          </w:rPr>
          <w:delText>displacement   m</w:delText>
        </w:r>
        <w:r w:rsidR="0083040A" w:rsidDel="00A152B8">
          <w:rPr>
            <w:lang w:val="en-GB"/>
          </w:rPr>
          <w:br/>
        </w:r>
        <w:r w:rsidR="0083040A" w:rsidDel="00A152B8">
          <w:rPr>
            <w:lang w:val="en-GB"/>
          </w:rPr>
          <w:tab/>
        </w:r>
        <w:r w:rsidDel="00A152B8">
          <w:rPr>
            <w:lang w:val="en-GB"/>
          </w:rPr>
          <w:delText>time   s</w:delText>
        </w:r>
        <w:r w:rsidDel="00A152B8">
          <w:rPr>
            <w:lang w:val="en-GB"/>
          </w:rPr>
          <w:tab/>
        </w:r>
        <w:r w:rsidDel="00A152B8">
          <w:rPr>
            <w:lang w:val="en-GB"/>
          </w:rPr>
          <w:tab/>
        </w:r>
        <w:r w:rsidR="0083040A" w:rsidDel="00A152B8">
          <w:rPr>
            <w:lang w:val="en-GB"/>
          </w:rPr>
          <w:tab/>
        </w:r>
        <w:r w:rsidDel="00A152B8">
          <w:rPr>
            <w:lang w:val="en-GB"/>
          </w:rPr>
          <w:delText xml:space="preserve">frequency   rad/s or Hz  </w:delText>
        </w:r>
      </w:del>
    </w:p>
    <w:p w14:paraId="538FFD89" w14:textId="77777777" w:rsidR="0086739D" w:rsidDel="00A152B8" w:rsidRDefault="0086739D" w:rsidP="00363886">
      <w:pPr>
        <w:pStyle w:val="Heading1"/>
        <w:rPr>
          <w:del w:id="105" w:author="John S. Biggins" w:date="2023-09-28T15:50:00Z"/>
        </w:rPr>
      </w:pPr>
      <w:del w:id="106" w:author="John S. Biggins" w:date="2023-09-28T15:50:00Z">
        <w:r w:rsidDel="00A152B8">
          <w:delText>4   Single Degree-of-freedom analysis</w:delText>
        </w:r>
      </w:del>
    </w:p>
    <w:p w14:paraId="55FE4630" w14:textId="77777777" w:rsidR="00102F34" w:rsidDel="00A152B8" w:rsidRDefault="00102F34" w:rsidP="00102F34">
      <w:pPr>
        <w:spacing w:before="240"/>
        <w:rPr>
          <w:del w:id="107" w:author="John S. Biggins" w:date="2023-09-28T15:50:00Z"/>
          <w:lang w:val="en-GB"/>
        </w:rPr>
      </w:pPr>
      <w:del w:id="108" w:author="John S. Biggins" w:date="2023-09-28T15:50:00Z">
        <w:r w:rsidDel="00A152B8">
          <w:rPr>
            <w:lang w:val="en-GB"/>
          </w:rPr>
          <w:delText>Although th</w:delText>
        </w:r>
        <w:r w:rsidR="006B0CB6" w:rsidDel="00A152B8">
          <w:rPr>
            <w:lang w:val="en-GB"/>
          </w:rPr>
          <w:delText>e model building</w:delText>
        </w:r>
        <w:r w:rsidDel="00A152B8">
          <w:rPr>
            <w:lang w:val="en-GB"/>
          </w:rPr>
          <w:delText xml:space="preserve"> has 3 degrees of freedom, </w:delText>
        </w:r>
        <w:r w:rsidR="0025745B" w:rsidDel="00A152B8">
          <w:rPr>
            <w:lang w:val="en-GB"/>
          </w:rPr>
          <w:delText>we look</w:delText>
        </w:r>
        <w:r w:rsidDel="00A152B8">
          <w:rPr>
            <w:lang w:val="en-GB"/>
          </w:rPr>
          <w:delText xml:space="preserve"> at each </w:delText>
        </w:r>
        <w:r w:rsidR="00830D1C" w:rsidDel="00A152B8">
          <w:rPr>
            <w:lang w:val="en-GB"/>
          </w:rPr>
          <w:delText xml:space="preserve">vibration </w:delText>
        </w:r>
        <w:r w:rsidDel="00A152B8">
          <w:rPr>
            <w:lang w:val="en-GB"/>
          </w:rPr>
          <w:delText>mode separately</w:delText>
        </w:r>
        <w:r w:rsidR="003B1EE8" w:rsidDel="00A152B8">
          <w:rPr>
            <w:lang w:val="en-GB"/>
          </w:rPr>
          <w:delText xml:space="preserve"> – it</w:delText>
        </w:r>
        <w:r w:rsidDel="00A152B8">
          <w:rPr>
            <w:lang w:val="en-GB"/>
          </w:rPr>
          <w:delText xml:space="preserve"> is a linear system, </w:delText>
        </w:r>
        <w:r w:rsidR="00830D1C" w:rsidDel="00A152B8">
          <w:rPr>
            <w:lang w:val="en-GB"/>
          </w:rPr>
          <w:delText>so the</w:delText>
        </w:r>
        <w:r w:rsidR="003D7C14" w:rsidDel="00A152B8">
          <w:rPr>
            <w:lang w:val="en-GB"/>
          </w:rPr>
          <w:delText xml:space="preserve"> individual</w:delText>
        </w:r>
        <w:r w:rsidDel="00A152B8">
          <w:rPr>
            <w:lang w:val="en-GB"/>
          </w:rPr>
          <w:delText xml:space="preserve"> </w:delText>
        </w:r>
        <w:r w:rsidR="0025745B" w:rsidDel="00A152B8">
          <w:rPr>
            <w:lang w:val="en-GB"/>
          </w:rPr>
          <w:delText>modes</w:delText>
        </w:r>
        <w:r w:rsidDel="00A152B8">
          <w:rPr>
            <w:lang w:val="en-GB"/>
          </w:rPr>
          <w:delText xml:space="preserve"> </w:delText>
        </w:r>
        <w:r w:rsidR="003D7C14" w:rsidDel="00A152B8">
          <w:rPr>
            <w:lang w:val="en-GB"/>
          </w:rPr>
          <w:delText>can</w:delText>
        </w:r>
        <w:r w:rsidDel="00A152B8">
          <w:rPr>
            <w:lang w:val="en-GB"/>
          </w:rPr>
          <w:delText xml:space="preserve"> be added together to find the complete response.</w:delText>
        </w:r>
      </w:del>
    </w:p>
    <w:p w14:paraId="16D77BFA" w14:textId="77777777" w:rsidR="00102F34" w:rsidRPr="00D01060" w:rsidDel="00A152B8" w:rsidRDefault="00102F34" w:rsidP="005D30DB">
      <w:pPr>
        <w:spacing w:before="240"/>
        <w:rPr>
          <w:del w:id="109" w:author="John S. Biggins" w:date="2023-09-28T15:50:00Z"/>
          <w:lang w:val="en-GB"/>
        </w:rPr>
      </w:pPr>
      <w:del w:id="110" w:author="John S. Biggins" w:date="2023-09-28T15:50:00Z">
        <w:r w:rsidDel="00A152B8">
          <w:rPr>
            <w:lang w:val="en-GB"/>
          </w:rPr>
          <w:delText xml:space="preserve">First, we will </w:delText>
        </w:r>
        <w:r w:rsidR="00EF5D53" w:rsidDel="00A152B8">
          <w:rPr>
            <w:lang w:val="en-GB"/>
          </w:rPr>
          <w:delText>set up the program to model</w:delText>
        </w:r>
        <w:r w:rsidDel="00A152B8">
          <w:rPr>
            <w:lang w:val="en-GB"/>
          </w:rPr>
          <w:delText xml:space="preserve"> the fundamental (lowest frequency) mode of the structure on its own, (i.e. without the addition of an absorber).  This may be modelled as </w:delText>
        </w:r>
        <w:r w:rsidR="00EF5D53" w:rsidDel="00A152B8">
          <w:rPr>
            <w:lang w:val="en-GB"/>
          </w:rPr>
          <w:delText>a single</w:delText>
        </w:r>
        <w:r w:rsidDel="00A152B8">
          <w:rPr>
            <w:lang w:val="en-GB"/>
          </w:rPr>
          <w:delText xml:space="preserve"> mass-spring-dashpot co</w:delText>
        </w:r>
        <w:r w:rsidR="003D7C14" w:rsidDel="00A152B8">
          <w:rPr>
            <w:lang w:val="en-GB"/>
          </w:rPr>
          <w:delText>mbination</w:delText>
        </w:r>
        <w:r w:rsidR="00D01060" w:rsidDel="00A152B8">
          <w:rPr>
            <w:lang w:val="en-GB"/>
          </w:rPr>
          <w:delText>,</w:delText>
        </w:r>
        <w:r w:rsidR="003D7C14" w:rsidDel="00A152B8">
          <w:rPr>
            <w:lang w:val="en-GB"/>
          </w:rPr>
          <w:delText xml:space="preserve"> as shown in Fig 2.  Figure </w:delText>
        </w:r>
        <w:r w:rsidR="00E2208A" w:rsidDel="00A152B8">
          <w:rPr>
            <w:lang w:val="en-GB"/>
          </w:rPr>
          <w:delText>5</w:delText>
        </w:r>
        <w:r w:rsidR="003D7C14" w:rsidDel="00A152B8">
          <w:rPr>
            <w:lang w:val="en-GB"/>
          </w:rPr>
          <w:delText xml:space="preserve"> shows some experimental measurements from one of the structures</w:delText>
        </w:r>
        <w:r w:rsidR="006F6A2D" w:rsidDel="00A152B8">
          <w:rPr>
            <w:lang w:val="en-GB"/>
          </w:rPr>
          <w:delText xml:space="preserve"> in the South Wing Mechanics Laboratory</w:delText>
        </w:r>
        <w:r w:rsidR="003D7C14" w:rsidDel="00A152B8">
          <w:rPr>
            <w:lang w:val="en-GB"/>
          </w:rPr>
          <w:delText>.  Draw a ‘best fit’ line though</w:delText>
        </w:r>
        <w:r w:rsidDel="00A152B8">
          <w:rPr>
            <w:lang w:val="en-GB"/>
          </w:rPr>
          <w:delText xml:space="preserve"> </w:delText>
        </w:r>
        <w:r w:rsidR="003D7C14" w:rsidDel="00A152B8">
          <w:rPr>
            <w:lang w:val="en-GB"/>
          </w:rPr>
          <w:delText xml:space="preserve">the points, and estimate the </w:delText>
        </w:r>
        <w:r w:rsidR="00410581" w:rsidDel="00A152B8">
          <w:rPr>
            <w:i/>
            <w:iCs/>
            <w:lang w:val="en-GB"/>
          </w:rPr>
          <w:delText>resonan</w:delText>
        </w:r>
        <w:r w:rsidR="00830D1C" w:rsidDel="00A152B8">
          <w:rPr>
            <w:i/>
            <w:iCs/>
            <w:lang w:val="en-GB"/>
          </w:rPr>
          <w:delText>ce</w:delText>
        </w:r>
        <w:r w:rsidR="003D7C14" w:rsidRPr="003D7C14" w:rsidDel="00A152B8">
          <w:rPr>
            <w:i/>
            <w:iCs/>
            <w:lang w:val="en-GB"/>
          </w:rPr>
          <w:delText xml:space="preserve"> frequency</w:delText>
        </w:r>
        <w:r w:rsidR="003D7C14" w:rsidDel="00A152B8">
          <w:rPr>
            <w:lang w:val="en-GB"/>
          </w:rPr>
          <w:delText>.</w:delText>
        </w:r>
        <w:r w:rsidR="00FE4ABF" w:rsidDel="00A152B8">
          <w:rPr>
            <w:lang w:val="en-GB"/>
          </w:rPr>
          <w:delText xml:space="preserve">  </w:delText>
        </w:r>
        <w:r w:rsidR="00D01060" w:rsidDel="00A152B8">
          <w:rPr>
            <w:lang w:val="en-GB"/>
          </w:rPr>
          <w:delText>Then</w:delText>
        </w:r>
        <w:r w:rsidR="003D7C14" w:rsidDel="00A152B8">
          <w:rPr>
            <w:lang w:val="en-GB"/>
          </w:rPr>
          <w:delText>, u</w:delText>
        </w:r>
        <w:r w:rsidDel="00A152B8">
          <w:rPr>
            <w:lang w:val="en-GB"/>
          </w:rPr>
          <w:delText xml:space="preserve">sing </w:delText>
        </w:r>
        <w:r w:rsidR="0052332F" w:rsidDel="00A152B8">
          <w:rPr>
            <w:lang w:val="en-GB"/>
          </w:rPr>
          <w:delText xml:space="preserve">a mass of </w:delText>
        </w:r>
        <w:r w:rsidR="002B5211" w:rsidDel="00A152B8">
          <w:rPr>
            <w:lang w:val="en-GB"/>
          </w:rPr>
          <w:delText>3.94</w:delText>
        </w:r>
        <w:r w:rsidR="0052332F" w:rsidDel="00A152B8">
          <w:rPr>
            <w:lang w:val="en-GB"/>
          </w:rPr>
          <w:delText xml:space="preserve"> kg</w:delText>
        </w:r>
        <w:r w:rsidR="009F5DF3" w:rsidDel="00A152B8">
          <w:rPr>
            <w:lang w:val="en-GB"/>
          </w:rPr>
          <w:delText xml:space="preserve"> as an equivalent mass</w:delText>
        </w:r>
        <w:r w:rsidR="0052332F" w:rsidDel="00A152B8">
          <w:rPr>
            <w:lang w:val="en-GB"/>
          </w:rPr>
          <w:delText xml:space="preserve"> (</w:delText>
        </w:r>
        <w:r w:rsidR="00FD0913" w:rsidDel="00A152B8">
          <w:rPr>
            <w:lang w:val="en-GB"/>
          </w:rPr>
          <w:delText xml:space="preserve">see </w:delText>
        </w:r>
        <w:r w:rsidR="0052332F" w:rsidDel="00A152B8">
          <w:rPr>
            <w:lang w:val="en-GB"/>
          </w:rPr>
          <w:delText xml:space="preserve">the Appendix </w:delText>
        </w:r>
        <w:r w:rsidR="00FD0913" w:rsidDel="00A152B8">
          <w:rPr>
            <w:lang w:val="en-GB"/>
          </w:rPr>
          <w:delText>to learn</w:delText>
        </w:r>
        <w:r w:rsidR="0052332F" w:rsidDel="00A152B8">
          <w:rPr>
            <w:lang w:val="en-GB"/>
          </w:rPr>
          <w:delText xml:space="preserve"> why this is an appropriate value to use)</w:delText>
        </w:r>
        <w:r w:rsidDel="00A152B8">
          <w:rPr>
            <w:lang w:val="en-GB"/>
          </w:rPr>
          <w:delText xml:space="preserve">, calculate </w:delText>
        </w:r>
        <w:r w:rsidR="00D01060" w:rsidDel="00A152B8">
          <w:rPr>
            <w:lang w:val="en-GB"/>
          </w:rPr>
          <w:delText>the</w:delText>
        </w:r>
        <w:r w:rsidDel="00A152B8">
          <w:rPr>
            <w:lang w:val="en-GB"/>
          </w:rPr>
          <w:delText xml:space="preserve"> </w:delText>
        </w:r>
        <w:r w:rsidDel="00A152B8">
          <w:rPr>
            <w:i/>
            <w:iCs/>
            <w:lang w:val="en-GB"/>
          </w:rPr>
          <w:delText>equivalent stiffness</w:delText>
        </w:r>
        <w:r w:rsidDel="00A152B8">
          <w:rPr>
            <w:lang w:val="en-GB"/>
          </w:rPr>
          <w:delText xml:space="preserve"> </w:delText>
        </w:r>
        <w:r w:rsidR="003D7C14" w:rsidDel="00A152B8">
          <w:rPr>
            <w:lang w:val="en-GB"/>
          </w:rPr>
          <w:delText>such that</w:delText>
        </w:r>
        <w:r w:rsidDel="00A152B8">
          <w:rPr>
            <w:lang w:val="en-GB"/>
          </w:rPr>
          <w:delText xml:space="preserve"> the </w:delText>
        </w:r>
        <w:r w:rsidDel="00A152B8">
          <w:rPr>
            <w:i/>
            <w:iCs/>
            <w:lang w:val="en-GB"/>
          </w:rPr>
          <w:delText>undamped natural frequency</w:delText>
        </w:r>
        <w:r w:rsidDel="00A152B8">
          <w:rPr>
            <w:lang w:val="en-GB"/>
          </w:rPr>
          <w:delText xml:space="preserve"> </w:delText>
        </w:r>
        <w:r w:rsidR="00D01060" w:rsidDel="00A152B8">
          <w:rPr>
            <w:lang w:val="en-GB"/>
          </w:rPr>
          <w:delText>of</w:delText>
        </w:r>
        <w:r w:rsidDel="00A152B8">
          <w:rPr>
            <w:lang w:val="en-GB"/>
          </w:rPr>
          <w:delText xml:space="preserve"> the </w:delText>
        </w:r>
        <w:r w:rsidR="00E2208A" w:rsidDel="00A152B8">
          <w:rPr>
            <w:lang w:val="en-GB"/>
          </w:rPr>
          <w:delText xml:space="preserve">computer </w:delText>
        </w:r>
        <w:r w:rsidR="00D01060" w:rsidDel="00A152B8">
          <w:rPr>
            <w:lang w:val="en-GB"/>
          </w:rPr>
          <w:delText xml:space="preserve">model </w:delText>
        </w:r>
        <w:r w:rsidR="00C37DAD" w:rsidDel="00A152B8">
          <w:rPr>
            <w:lang w:val="en-GB"/>
          </w:rPr>
          <w:delText>will have</w:delText>
        </w:r>
        <w:r w:rsidR="00D01060" w:rsidDel="00A152B8">
          <w:rPr>
            <w:lang w:val="en-GB"/>
          </w:rPr>
          <w:delText xml:space="preserve"> </w:delText>
        </w:r>
        <w:r w:rsidR="00C37DAD" w:rsidDel="00A152B8">
          <w:rPr>
            <w:lang w:val="en-GB"/>
          </w:rPr>
          <w:delText>this</w:delText>
        </w:r>
        <w:r w:rsidR="00D01060" w:rsidDel="00A152B8">
          <w:rPr>
            <w:lang w:val="en-GB"/>
          </w:rPr>
          <w:delText xml:space="preserve"> value</w:delText>
        </w:r>
        <w:r w:rsidR="00C37DAD" w:rsidDel="00A152B8">
          <w:rPr>
            <w:lang w:val="en-GB"/>
          </w:rPr>
          <w:delText xml:space="preserve"> (</w:delText>
        </w:r>
        <w:r w:rsidR="001B1F84" w:rsidDel="00A152B8">
          <w:rPr>
            <w:lang w:val="en-GB"/>
          </w:rPr>
          <w:delText xml:space="preserve">This is OK for light damping </w:delText>
        </w:r>
        <w:r w:rsidR="001B1F84" w:rsidDel="00A152B8">
          <w:rPr>
            <w:i/>
            <w:iCs/>
            <w:lang w:val="en-GB"/>
          </w:rPr>
          <w:delText>ie</w:delText>
        </w:r>
        <w:r w:rsidR="001B1F84" w:rsidDel="00A152B8">
          <w:rPr>
            <w:lang w:val="en-GB"/>
          </w:rPr>
          <w:delText xml:space="preserve"> </w:delText>
        </w:r>
        <w:r w:rsidR="00587B53" w:rsidRPr="00380826">
          <w:rPr>
            <w:noProof/>
            <w:position w:val="-10"/>
            <w:lang w:val="en-GB"/>
          </w:rPr>
          <w:object w:dxaOrig="640" w:dyaOrig="320" w14:anchorId="4BDE2E06">
            <v:shape id="_x0000_i1067" type="#_x0000_t75" alt="" style="width:32.6pt;height:14.95pt;mso-width-percent:0;mso-height-percent:0;mso-width-percent:0;mso-height-percent:0" o:ole="">
              <v:imagedata r:id="rId34" o:title=""/>
            </v:shape>
            <o:OLEObject Type="Embed" ProgID="Equation.3" ShapeID="_x0000_i1067" DrawAspect="Content" ObjectID="_1757508726" r:id="rId35"/>
          </w:object>
        </w:r>
        <w:r w:rsidR="001B1F84" w:rsidDel="00A152B8">
          <w:rPr>
            <w:lang w:val="en-GB"/>
          </w:rPr>
          <w:delText xml:space="preserve">for which </w:delText>
        </w:r>
        <w:r w:rsidRPr="00D01060" w:rsidDel="00A152B8">
          <w:rPr>
            <w:lang w:val="en-GB"/>
          </w:rPr>
          <w:delText>th</w:delText>
        </w:r>
        <w:r w:rsidR="00410581" w:rsidDel="00A152B8">
          <w:rPr>
            <w:lang w:val="en-GB"/>
          </w:rPr>
          <w:delText>e resonan</w:delText>
        </w:r>
        <w:r w:rsidR="00830D1C" w:rsidDel="00A152B8">
          <w:rPr>
            <w:lang w:val="en-GB"/>
          </w:rPr>
          <w:delText>ce</w:delText>
        </w:r>
        <w:r w:rsidR="00D01060" w:rsidRPr="00D01060" w:rsidDel="00A152B8">
          <w:rPr>
            <w:lang w:val="en-GB"/>
          </w:rPr>
          <w:delText xml:space="preserve"> frequency </w:delText>
        </w:r>
        <w:r w:rsidR="00C37DAD" w:rsidDel="00A152B8">
          <w:rPr>
            <w:lang w:val="en-GB"/>
          </w:rPr>
          <w:delText>is</w:delText>
        </w:r>
        <w:r w:rsidR="00D01060" w:rsidRPr="00D01060" w:rsidDel="00A152B8">
          <w:rPr>
            <w:lang w:val="en-GB"/>
          </w:rPr>
          <w:delText xml:space="preserve"> the same as the undamped natural frequency</w:delText>
        </w:r>
        <w:r w:rsidR="00380826" w:rsidDel="00A152B8">
          <w:rPr>
            <w:lang w:val="en-GB"/>
          </w:rPr>
          <w:delText>:</w:delText>
        </w:r>
        <w:r w:rsidR="00C37DAD" w:rsidDel="00A152B8">
          <w:rPr>
            <w:lang w:val="en-GB"/>
          </w:rPr>
          <w:delText xml:space="preserve"> see equation 4).</w:delText>
        </w:r>
        <w:r w:rsidR="005214DE" w:rsidDel="00A152B8">
          <w:rPr>
            <w:lang w:val="en-GB"/>
          </w:rPr>
          <w:delText xml:space="preserve">  You </w:delText>
        </w:r>
        <w:r w:rsidR="005214DE" w:rsidRPr="00643A91" w:rsidDel="00A152B8">
          <w:rPr>
            <w:lang w:val="en-GB"/>
          </w:rPr>
          <w:delText xml:space="preserve">should be </w:delText>
        </w:r>
        <w:r w:rsidR="005214DE" w:rsidRPr="00643A91" w:rsidDel="00A152B8">
          <w:rPr>
            <w:color w:val="000000"/>
            <w:shd w:val="clear" w:color="auto" w:fill="FFFFFF"/>
          </w:rPr>
          <w:delText xml:space="preserve">able to read frequencies from the graph </w:delText>
        </w:r>
        <w:r w:rsidR="005214DE" w:rsidDel="00A152B8">
          <w:rPr>
            <w:color w:val="000000"/>
            <w:shd w:val="clear" w:color="auto" w:fill="FFFFFF"/>
          </w:rPr>
          <w:delText>accurate to</w:delText>
        </w:r>
        <w:r w:rsidR="005214DE" w:rsidRPr="00643A91" w:rsidDel="00A152B8">
          <w:rPr>
            <w:color w:val="000000"/>
            <w:shd w:val="clear" w:color="auto" w:fill="FFFFFF"/>
          </w:rPr>
          <w:delText xml:space="preserve"> around 0.01 Hz</w:delText>
        </w:r>
        <w:r w:rsidR="005214DE" w:rsidDel="00A152B8">
          <w:rPr>
            <w:color w:val="000000"/>
            <w:shd w:val="clear" w:color="auto" w:fill="FFFFFF"/>
          </w:rPr>
          <w:delText>.</w:delText>
        </w:r>
      </w:del>
    </w:p>
    <w:p w14:paraId="63BBE5CF" w14:textId="77777777" w:rsidR="00102F34" w:rsidRPr="003F2A1B" w:rsidDel="00A152B8" w:rsidRDefault="00587B53" w:rsidP="00102F34">
      <w:pPr>
        <w:spacing w:before="240"/>
        <w:rPr>
          <w:del w:id="111" w:author="John S. Biggins" w:date="2023-09-28T15:50:00Z"/>
          <w:lang w:val="en-GB"/>
        </w:rPr>
      </w:pPr>
      <w:del w:id="112" w:author="John S. Biggins" w:date="2023-09-28T15:50:00Z">
        <w:r w:rsidRPr="00380826">
          <w:rPr>
            <w:noProof/>
            <w:position w:val="-12"/>
            <w:lang w:val="en-GB"/>
          </w:rPr>
          <w:object w:dxaOrig="340" w:dyaOrig="340" w14:anchorId="086F8C3A">
            <v:shape id="_x0000_i1066" type="#_x0000_t75" alt="" style="width:17.65pt;height:17.65pt;mso-width-percent:0;mso-height-percent:0;mso-width-percent:0;mso-height-percent:0" o:ole="">
              <v:imagedata r:id="rId36" o:title=""/>
            </v:shape>
            <o:OLEObject Type="Embed" ProgID="Equation.3" ShapeID="_x0000_i1066" DrawAspect="Content" ObjectID="_1757508727" r:id="rId37"/>
          </w:object>
        </w:r>
        <w:r w:rsidR="003F2A1B" w:rsidDel="00A152B8">
          <w:rPr>
            <w:lang w:val="en-GB"/>
          </w:rPr>
          <w:delText>=  .........</w:delText>
        </w:r>
        <w:r w:rsidR="0083061E" w:rsidDel="00A152B8">
          <w:rPr>
            <w:lang w:val="en-GB"/>
          </w:rPr>
          <w:delText>......</w:delText>
        </w:r>
        <w:r w:rsidR="003F2A1B" w:rsidDel="00A152B8">
          <w:rPr>
            <w:lang w:val="en-GB"/>
          </w:rPr>
          <w:delText xml:space="preserve">.....  </w:delText>
        </w:r>
        <w:r w:rsidR="001B1F84" w:rsidDel="00A152B8">
          <w:rPr>
            <w:lang w:val="en-GB"/>
          </w:rPr>
          <w:delText xml:space="preserve">(in </w:delText>
        </w:r>
        <w:r w:rsidR="003F2A1B" w:rsidDel="00A152B8">
          <w:rPr>
            <w:lang w:val="en-GB"/>
          </w:rPr>
          <w:delText>Hz</w:delText>
        </w:r>
        <w:r w:rsidR="001B1F84" w:rsidDel="00A152B8">
          <w:rPr>
            <w:lang w:val="en-GB"/>
          </w:rPr>
          <w:delText>)</w:delText>
        </w:r>
        <w:r w:rsidR="003F2A1B" w:rsidDel="00A152B8">
          <w:rPr>
            <w:lang w:val="en-GB"/>
          </w:rPr>
          <w:delText xml:space="preserve">  </w:delText>
        </w:r>
        <w:r w:rsidR="00A769BA" w:rsidDel="00A152B8">
          <w:rPr>
            <w:lang w:val="en-GB"/>
          </w:rPr>
          <w:delText xml:space="preserve"> </w:delText>
        </w:r>
        <w:r w:rsidR="003F2A1B" w:rsidDel="00A152B8">
          <w:rPr>
            <w:lang w:val="en-GB"/>
          </w:rPr>
          <w:delText xml:space="preserve"> =   ................... </w:delText>
        </w:r>
        <w:r w:rsidR="0083061E" w:rsidDel="00A152B8">
          <w:rPr>
            <w:lang w:val="en-GB"/>
          </w:rPr>
          <w:delText xml:space="preserve"> </w:delText>
        </w:r>
        <w:r w:rsidR="003F2A1B" w:rsidDel="00A152B8">
          <w:rPr>
            <w:lang w:val="en-GB"/>
          </w:rPr>
          <w:delText>radians / second</w:delText>
        </w:r>
        <w:r w:rsidR="0025745B" w:rsidDel="00A152B8">
          <w:rPr>
            <w:lang w:val="en-GB"/>
          </w:rPr>
          <w:delText xml:space="preserve">  </w:delText>
        </w:r>
        <w:r w:rsidR="001B1F84" w:rsidDel="00A152B8">
          <w:rPr>
            <w:lang w:val="en-GB"/>
          </w:rPr>
          <w:delText xml:space="preserve"> </w:delText>
        </w:r>
        <w:r w:rsidR="0025745B" w:rsidDel="00A152B8">
          <w:rPr>
            <w:lang w:val="en-GB"/>
          </w:rPr>
          <w:delText xml:space="preserve">(nb:   </w:delText>
        </w:r>
        <w:r w:rsidR="0025745B" w:rsidDel="00A152B8">
          <w:rPr>
            <w:rFonts w:ascii="Symbol" w:hAnsi="Symbol"/>
            <w:lang w:val="en-GB"/>
          </w:rPr>
          <w:delText></w:delText>
        </w:r>
        <w:r w:rsidR="0025745B" w:rsidDel="00A152B8">
          <w:rPr>
            <w:lang w:val="en-GB"/>
          </w:rPr>
          <w:delText xml:space="preserve"> = 2</w:delText>
        </w:r>
        <w:r w:rsidR="0025745B" w:rsidDel="00A152B8">
          <w:rPr>
            <w:rFonts w:ascii="Symbol" w:hAnsi="Symbol"/>
            <w:lang w:val="en-GB"/>
          </w:rPr>
          <w:delText></w:delText>
        </w:r>
        <w:r w:rsidR="0025745B" w:rsidDel="00A152B8">
          <w:rPr>
            <w:lang w:val="en-GB"/>
          </w:rPr>
          <w:delText xml:space="preserve"> f ) </w:delText>
        </w:r>
      </w:del>
    </w:p>
    <w:p w14:paraId="3A6C14AF" w14:textId="77777777" w:rsidR="00102F34" w:rsidDel="00A152B8" w:rsidRDefault="00102F34" w:rsidP="003F2A1B">
      <w:pPr>
        <w:spacing w:before="240"/>
        <w:rPr>
          <w:del w:id="113" w:author="John S. Biggins" w:date="2023-09-28T15:50:00Z"/>
          <w:lang w:val="en-GB"/>
        </w:rPr>
      </w:pPr>
      <w:del w:id="114" w:author="John S. Biggins" w:date="2023-09-28T15:50:00Z">
        <w:r w:rsidDel="00A152B8">
          <w:rPr>
            <w:i/>
            <w:iCs/>
            <w:lang w:val="en-GB"/>
          </w:rPr>
          <w:delText>m</w:delText>
        </w:r>
        <w:r w:rsidDel="00A152B8">
          <w:rPr>
            <w:lang w:val="en-GB"/>
          </w:rPr>
          <w:delText xml:space="preserve"> = </w:delText>
        </w:r>
        <w:r w:rsidR="00A769BA" w:rsidDel="00A152B8">
          <w:rPr>
            <w:lang w:val="en-GB"/>
          </w:rPr>
          <w:delText>3.94</w:delText>
        </w:r>
        <w:r w:rsidDel="00A152B8">
          <w:rPr>
            <w:lang w:val="en-GB"/>
          </w:rPr>
          <w:delText xml:space="preserve"> kg</w:delText>
        </w:r>
        <w:r w:rsidR="0088154F" w:rsidDel="00A152B8">
          <w:rPr>
            <w:lang w:val="en-GB"/>
          </w:rPr>
          <w:delText xml:space="preserve"> </w:delText>
        </w:r>
        <w:r w:rsidR="0083061E" w:rsidDel="00A152B8">
          <w:rPr>
            <w:lang w:val="en-GB"/>
          </w:rPr>
          <w:delText xml:space="preserve">   </w:delText>
        </w:r>
        <w:r w:rsidR="0088154F" w:rsidDel="00A152B8">
          <w:rPr>
            <w:lang w:val="en-GB"/>
          </w:rPr>
          <w:delText xml:space="preserve"> so     </w:delText>
        </w:r>
        <w:r w:rsidDel="00A152B8">
          <w:rPr>
            <w:i/>
            <w:iCs/>
            <w:lang w:val="en-GB"/>
          </w:rPr>
          <w:delText>k</w:delText>
        </w:r>
        <w:r w:rsidDel="00A152B8">
          <w:rPr>
            <w:lang w:val="en-GB"/>
          </w:rPr>
          <w:delText xml:space="preserve"> =  .......</w:delText>
        </w:r>
        <w:r w:rsidR="003F2A1B" w:rsidDel="00A152B8">
          <w:rPr>
            <w:lang w:val="en-GB"/>
          </w:rPr>
          <w:delText>...</w:delText>
        </w:r>
        <w:r w:rsidDel="00A152B8">
          <w:rPr>
            <w:lang w:val="en-GB"/>
          </w:rPr>
          <w:delText>.</w:delText>
        </w:r>
        <w:r w:rsidR="0083061E" w:rsidDel="00A152B8">
          <w:rPr>
            <w:lang w:val="en-GB"/>
          </w:rPr>
          <w:delText>.............</w:delText>
        </w:r>
        <w:r w:rsidDel="00A152B8">
          <w:rPr>
            <w:lang w:val="en-GB"/>
          </w:rPr>
          <w:delText xml:space="preserve"> </w:delText>
        </w:r>
        <w:r w:rsidR="0083061E" w:rsidDel="00A152B8">
          <w:rPr>
            <w:lang w:val="en-GB"/>
          </w:rPr>
          <w:delText xml:space="preserve"> </w:delText>
        </w:r>
        <w:r w:rsidDel="00A152B8">
          <w:rPr>
            <w:lang w:val="en-GB"/>
          </w:rPr>
          <w:delText>N/m</w:delText>
        </w:r>
      </w:del>
    </w:p>
    <w:p w14:paraId="108EEB52" w14:textId="06DA2329" w:rsidR="00102F34" w:rsidDel="00A152B8" w:rsidRDefault="00102F34" w:rsidP="00C320CB">
      <w:pPr>
        <w:spacing w:before="120"/>
        <w:rPr>
          <w:del w:id="115" w:author="John S. Biggins" w:date="2023-09-28T15:50:00Z"/>
          <w:lang w:val="en-GB"/>
        </w:rPr>
      </w:pPr>
    </w:p>
    <w:tbl>
      <w:tblPr>
        <w:tblW w:w="0" w:type="auto"/>
        <w:tblInd w:w="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79"/>
        <w:gridCol w:w="2130"/>
        <w:gridCol w:w="2268"/>
        <w:gridCol w:w="2159"/>
      </w:tblGrid>
      <w:tr w:rsidR="00102F34" w:rsidDel="00A152B8" w14:paraId="02259613" w14:textId="77777777">
        <w:trPr>
          <w:del w:id="116" w:author="John S. Biggins" w:date="2023-09-28T15:50:00Z"/>
        </w:trPr>
        <w:tc>
          <w:tcPr>
            <w:tcW w:w="2179" w:type="dxa"/>
            <w:shd w:val="clear" w:color="auto" w:fill="auto"/>
          </w:tcPr>
          <w:p w14:paraId="55E6748A" w14:textId="77777777" w:rsidR="00102F34" w:rsidDel="00A152B8" w:rsidRDefault="00102F34" w:rsidP="000009E1">
            <w:pPr>
              <w:snapToGrid w:val="0"/>
              <w:spacing w:before="240"/>
              <w:rPr>
                <w:del w:id="117" w:author="John S. Biggins" w:date="2023-09-28T15:50:00Z"/>
                <w:lang w:val="en-GB"/>
              </w:rPr>
            </w:pPr>
          </w:p>
        </w:tc>
        <w:tc>
          <w:tcPr>
            <w:tcW w:w="2130" w:type="dxa"/>
            <w:shd w:val="clear" w:color="auto" w:fill="auto"/>
          </w:tcPr>
          <w:p w14:paraId="0511C47A" w14:textId="77777777" w:rsidR="00AF166A" w:rsidDel="00A152B8" w:rsidRDefault="00102F34" w:rsidP="006F6EFF">
            <w:pPr>
              <w:snapToGrid w:val="0"/>
              <w:jc w:val="center"/>
              <w:rPr>
                <w:del w:id="118" w:author="John S. Biggins" w:date="2023-09-28T15:50:00Z"/>
                <w:lang w:val="en-GB"/>
              </w:rPr>
            </w:pPr>
            <w:del w:id="119" w:author="John S. Biggins" w:date="2023-09-28T15:50:00Z">
              <w:r w:rsidDel="00A152B8">
                <w:rPr>
                  <w:lang w:val="en-GB"/>
                </w:rPr>
                <w:delText>Frequency of peak</w:delText>
              </w:r>
            </w:del>
          </w:p>
          <w:p w14:paraId="15AB36D8" w14:textId="77777777" w:rsidR="00AF166A" w:rsidDel="00A152B8" w:rsidRDefault="00AF166A" w:rsidP="006F6EFF">
            <w:pPr>
              <w:snapToGrid w:val="0"/>
              <w:jc w:val="center"/>
              <w:rPr>
                <w:del w:id="120" w:author="John S. Biggins" w:date="2023-09-28T15:50:00Z"/>
                <w:lang w:val="en-GB"/>
              </w:rPr>
            </w:pPr>
          </w:p>
          <w:p w14:paraId="6463AA9F" w14:textId="77777777" w:rsidR="00102F34" w:rsidDel="00A152B8" w:rsidRDefault="00102F34" w:rsidP="006F6EFF">
            <w:pPr>
              <w:snapToGrid w:val="0"/>
              <w:jc w:val="center"/>
              <w:rPr>
                <w:del w:id="121" w:author="John S. Biggins" w:date="2023-09-28T15:50:00Z"/>
                <w:lang w:val="en-GB"/>
              </w:rPr>
            </w:pPr>
            <w:del w:id="122" w:author="John S. Biggins" w:date="2023-09-28T15:50:00Z">
              <w:r w:rsidDel="00A152B8">
                <w:rPr>
                  <w:lang w:val="en-GB"/>
                </w:rPr>
                <w:delText>(Hz)</w:delText>
              </w:r>
            </w:del>
          </w:p>
        </w:tc>
        <w:tc>
          <w:tcPr>
            <w:tcW w:w="2268" w:type="dxa"/>
            <w:shd w:val="clear" w:color="auto" w:fill="auto"/>
          </w:tcPr>
          <w:p w14:paraId="5E9591C4" w14:textId="77777777" w:rsidR="00102F34" w:rsidDel="00A152B8" w:rsidRDefault="006F6EFF" w:rsidP="006F6EFF">
            <w:pPr>
              <w:snapToGrid w:val="0"/>
              <w:jc w:val="center"/>
              <w:rPr>
                <w:del w:id="123" w:author="John S. Biggins" w:date="2023-09-28T15:50:00Z"/>
                <w:lang w:val="en-GB"/>
              </w:rPr>
            </w:pPr>
            <w:del w:id="124" w:author="John S. Biggins" w:date="2023-09-28T15:50:00Z">
              <w:r w:rsidDel="00A152B8">
                <w:rPr>
                  <w:lang w:val="en-GB"/>
                </w:rPr>
                <w:delText>Ratio</w:delText>
              </w:r>
              <w:r w:rsidR="00102F34" w:rsidDel="00A152B8">
                <w:rPr>
                  <w:lang w:val="en-GB"/>
                </w:rPr>
                <w:delText xml:space="preserve"> of </w:delText>
              </w:r>
              <w:r w:rsidDel="00A152B8">
                <w:rPr>
                  <w:lang w:val="en-GB"/>
                </w:rPr>
                <w:delText xml:space="preserve">amplitude at </w:delText>
              </w:r>
              <w:r w:rsidR="00102F34" w:rsidDel="00A152B8">
                <w:rPr>
                  <w:lang w:val="en-GB"/>
                </w:rPr>
                <w:delText>peak</w:delText>
              </w:r>
              <w:r w:rsidDel="00A152B8">
                <w:rPr>
                  <w:lang w:val="en-GB"/>
                </w:rPr>
                <w:delText xml:space="preserve"> to amplitude at zero frequency</w:delText>
              </w:r>
            </w:del>
          </w:p>
        </w:tc>
        <w:tc>
          <w:tcPr>
            <w:tcW w:w="2159" w:type="dxa"/>
            <w:shd w:val="clear" w:color="auto" w:fill="auto"/>
          </w:tcPr>
          <w:p w14:paraId="2B05FDA5" w14:textId="77777777" w:rsidR="00AF166A" w:rsidDel="00A152B8" w:rsidRDefault="00AF166A" w:rsidP="006F6EFF">
            <w:pPr>
              <w:snapToGrid w:val="0"/>
              <w:jc w:val="center"/>
              <w:rPr>
                <w:del w:id="125" w:author="John S. Biggins" w:date="2023-09-28T15:50:00Z"/>
                <w:lang w:val="en-GB"/>
              </w:rPr>
            </w:pPr>
            <w:del w:id="126" w:author="John S. Biggins" w:date="2023-09-28T15:50:00Z">
              <w:r w:rsidDel="00A152B8">
                <w:rPr>
                  <w:lang w:val="en-GB"/>
                </w:rPr>
                <w:delText>Half-</w:delText>
              </w:r>
              <w:r w:rsidR="00102F34" w:rsidDel="00A152B8">
                <w:rPr>
                  <w:lang w:val="en-GB"/>
                </w:rPr>
                <w:delText xml:space="preserve">power bandwidth </w:delText>
              </w:r>
            </w:del>
          </w:p>
          <w:p w14:paraId="1FE07CEF" w14:textId="77777777" w:rsidR="00102F34" w:rsidDel="00A152B8" w:rsidRDefault="00102F34" w:rsidP="006F6EFF">
            <w:pPr>
              <w:snapToGrid w:val="0"/>
              <w:jc w:val="center"/>
              <w:rPr>
                <w:del w:id="127" w:author="John S. Biggins" w:date="2023-09-28T15:50:00Z"/>
                <w:lang w:val="en-GB"/>
              </w:rPr>
            </w:pPr>
            <w:del w:id="128" w:author="John S. Biggins" w:date="2023-09-28T15:50:00Z">
              <w:r w:rsidDel="00A152B8">
                <w:rPr>
                  <w:lang w:val="en-GB"/>
                </w:rPr>
                <w:delText>(Hz)</w:delText>
              </w:r>
            </w:del>
          </w:p>
        </w:tc>
      </w:tr>
      <w:tr w:rsidR="00102F34" w:rsidDel="00A152B8" w14:paraId="313359B5" w14:textId="77777777">
        <w:trPr>
          <w:trHeight w:hRule="exact" w:val="680"/>
          <w:del w:id="129" w:author="John S. Biggins" w:date="2023-09-28T15:50:00Z"/>
        </w:trPr>
        <w:tc>
          <w:tcPr>
            <w:tcW w:w="2179" w:type="dxa"/>
            <w:shd w:val="clear" w:color="auto" w:fill="auto"/>
          </w:tcPr>
          <w:p w14:paraId="76FB01AF" w14:textId="77777777" w:rsidR="00102F34" w:rsidDel="00A152B8" w:rsidRDefault="00102F34" w:rsidP="000009E1">
            <w:pPr>
              <w:snapToGrid w:val="0"/>
              <w:rPr>
                <w:del w:id="130" w:author="John S. Biggins" w:date="2023-09-28T15:50:00Z"/>
                <w:lang w:val="en-GB"/>
              </w:rPr>
            </w:pPr>
            <w:del w:id="131" w:author="John S. Biggins" w:date="2023-09-28T15:50:00Z">
              <w:r w:rsidDel="00A152B8">
                <w:rPr>
                  <w:lang w:val="en-GB"/>
                </w:rPr>
                <w:delText>Measured results</w:delText>
              </w:r>
            </w:del>
          </w:p>
          <w:p w14:paraId="167C8BEB" w14:textId="77777777" w:rsidR="0088154F" w:rsidDel="00A152B8" w:rsidRDefault="0088154F" w:rsidP="000009E1">
            <w:pPr>
              <w:snapToGrid w:val="0"/>
              <w:rPr>
                <w:del w:id="132" w:author="John S. Biggins" w:date="2023-09-28T15:50:00Z"/>
                <w:lang w:val="en-GB"/>
              </w:rPr>
            </w:pPr>
            <w:del w:id="133" w:author="John S. Biggins" w:date="2023-09-28T15:50:00Z">
              <w:r w:rsidDel="00A152B8">
                <w:rPr>
                  <w:lang w:val="en-GB"/>
                </w:rPr>
                <w:delText>(</w:delText>
              </w:r>
              <w:r w:rsidR="00AB3746" w:rsidDel="00A152B8">
                <w:rPr>
                  <w:lang w:val="en-GB"/>
                </w:rPr>
                <w:delText xml:space="preserve">from </w:delText>
              </w:r>
              <w:r w:rsidDel="00A152B8">
                <w:rPr>
                  <w:lang w:val="en-GB"/>
                </w:rPr>
                <w:delText>Fig.</w:delText>
              </w:r>
              <w:r w:rsidR="006F6EFF" w:rsidDel="00A152B8">
                <w:rPr>
                  <w:lang w:val="en-GB"/>
                </w:rPr>
                <w:delText>5</w:delText>
              </w:r>
              <w:r w:rsidDel="00A152B8">
                <w:rPr>
                  <w:lang w:val="en-GB"/>
                </w:rPr>
                <w:delText>)</w:delText>
              </w:r>
            </w:del>
          </w:p>
        </w:tc>
        <w:tc>
          <w:tcPr>
            <w:tcW w:w="2130" w:type="dxa"/>
            <w:shd w:val="clear" w:color="auto" w:fill="auto"/>
          </w:tcPr>
          <w:p w14:paraId="43106BA5" w14:textId="77777777" w:rsidR="00102F34" w:rsidDel="00A152B8" w:rsidRDefault="00102F34" w:rsidP="000009E1">
            <w:pPr>
              <w:snapToGrid w:val="0"/>
              <w:spacing w:before="240"/>
              <w:rPr>
                <w:del w:id="134" w:author="John S. Biggins" w:date="2023-09-28T15:50:00Z"/>
                <w:lang w:val="en-GB"/>
              </w:rPr>
            </w:pPr>
          </w:p>
        </w:tc>
        <w:tc>
          <w:tcPr>
            <w:tcW w:w="2268" w:type="dxa"/>
            <w:shd w:val="clear" w:color="auto" w:fill="auto"/>
          </w:tcPr>
          <w:p w14:paraId="67FE7866" w14:textId="77777777" w:rsidR="00102F34" w:rsidRPr="005D30DB" w:rsidDel="00A152B8" w:rsidRDefault="00AF166A" w:rsidP="00AF166A">
            <w:pPr>
              <w:snapToGrid w:val="0"/>
              <w:spacing w:before="240"/>
              <w:jc w:val="center"/>
              <w:rPr>
                <w:del w:id="135" w:author="John S. Biggins" w:date="2023-09-28T15:50:00Z"/>
                <w:lang w:val="en-GB"/>
              </w:rPr>
            </w:pPr>
            <w:del w:id="136" w:author="John S. Biggins" w:date="2023-09-28T15:50:00Z">
              <w:r w:rsidRPr="005D30DB" w:rsidDel="00A152B8">
                <w:rPr>
                  <w:lang w:val="en-GB"/>
                </w:rPr>
                <w:delText>41.1</w:delText>
              </w:r>
            </w:del>
          </w:p>
        </w:tc>
        <w:tc>
          <w:tcPr>
            <w:tcW w:w="2159" w:type="dxa"/>
            <w:shd w:val="clear" w:color="auto" w:fill="auto"/>
          </w:tcPr>
          <w:p w14:paraId="285DCAA1" w14:textId="77777777" w:rsidR="00102F34" w:rsidDel="00A152B8" w:rsidRDefault="00102F34" w:rsidP="000009E1">
            <w:pPr>
              <w:snapToGrid w:val="0"/>
              <w:spacing w:before="240"/>
              <w:rPr>
                <w:del w:id="137" w:author="John S. Biggins" w:date="2023-09-28T15:50:00Z"/>
                <w:lang w:val="en-GB"/>
              </w:rPr>
            </w:pPr>
          </w:p>
        </w:tc>
      </w:tr>
      <w:tr w:rsidR="00102F34" w:rsidDel="00A152B8" w14:paraId="50D2F90C" w14:textId="77777777">
        <w:trPr>
          <w:trHeight w:hRule="exact" w:val="680"/>
          <w:del w:id="138" w:author="John S. Biggins" w:date="2023-09-28T15:50:00Z"/>
        </w:trPr>
        <w:tc>
          <w:tcPr>
            <w:tcW w:w="2179" w:type="dxa"/>
            <w:shd w:val="clear" w:color="auto" w:fill="auto"/>
          </w:tcPr>
          <w:p w14:paraId="1A0538B7" w14:textId="77777777" w:rsidR="00102F34" w:rsidDel="00A152B8" w:rsidRDefault="00102F34" w:rsidP="000009E1">
            <w:pPr>
              <w:snapToGrid w:val="0"/>
              <w:rPr>
                <w:del w:id="139" w:author="John S. Biggins" w:date="2023-09-28T15:50:00Z"/>
                <w:lang w:val="en-GB"/>
              </w:rPr>
            </w:pPr>
            <w:del w:id="140" w:author="John S. Biggins" w:date="2023-09-28T15:50:00Z">
              <w:r w:rsidDel="00A152B8">
                <w:rPr>
                  <w:lang w:val="en-GB"/>
                </w:rPr>
                <w:delText>Results using computer program</w:delText>
              </w:r>
            </w:del>
          </w:p>
        </w:tc>
        <w:tc>
          <w:tcPr>
            <w:tcW w:w="2130" w:type="dxa"/>
            <w:shd w:val="clear" w:color="auto" w:fill="auto"/>
          </w:tcPr>
          <w:p w14:paraId="555D94A7" w14:textId="77777777" w:rsidR="00102F34" w:rsidDel="00A152B8" w:rsidRDefault="00102F34" w:rsidP="000009E1">
            <w:pPr>
              <w:snapToGrid w:val="0"/>
              <w:spacing w:before="240"/>
              <w:rPr>
                <w:del w:id="141" w:author="John S. Biggins" w:date="2023-09-28T15:50:00Z"/>
                <w:lang w:val="en-GB"/>
              </w:rPr>
            </w:pPr>
          </w:p>
        </w:tc>
        <w:tc>
          <w:tcPr>
            <w:tcW w:w="2268" w:type="dxa"/>
            <w:shd w:val="clear" w:color="auto" w:fill="auto"/>
          </w:tcPr>
          <w:p w14:paraId="021CB226" w14:textId="77777777" w:rsidR="00102F34" w:rsidDel="00A152B8" w:rsidRDefault="00102F34" w:rsidP="000009E1">
            <w:pPr>
              <w:snapToGrid w:val="0"/>
              <w:spacing w:before="240"/>
              <w:rPr>
                <w:del w:id="142" w:author="John S. Biggins" w:date="2023-09-28T15:50:00Z"/>
                <w:lang w:val="en-GB"/>
              </w:rPr>
            </w:pPr>
          </w:p>
        </w:tc>
        <w:tc>
          <w:tcPr>
            <w:tcW w:w="2159" w:type="dxa"/>
            <w:shd w:val="clear" w:color="auto" w:fill="auto"/>
          </w:tcPr>
          <w:p w14:paraId="21EB095D" w14:textId="77777777" w:rsidR="00102F34" w:rsidDel="00A152B8" w:rsidRDefault="00102F34" w:rsidP="000009E1">
            <w:pPr>
              <w:snapToGrid w:val="0"/>
              <w:spacing w:before="240"/>
              <w:rPr>
                <w:del w:id="143" w:author="John S. Biggins" w:date="2023-09-28T15:50:00Z"/>
                <w:lang w:val="en-GB"/>
              </w:rPr>
            </w:pPr>
          </w:p>
        </w:tc>
      </w:tr>
    </w:tbl>
    <w:p w14:paraId="48A91E0C" w14:textId="77777777" w:rsidR="00102F34" w:rsidDel="00A152B8" w:rsidRDefault="00102F34" w:rsidP="00102F34">
      <w:pPr>
        <w:rPr>
          <w:del w:id="144" w:author="John S. Biggins" w:date="2023-09-28T15:50:00Z"/>
        </w:rPr>
      </w:pPr>
      <w:del w:id="145" w:author="John S. Biggins" w:date="2023-09-28T15:50:00Z">
        <w:r w:rsidDel="00A152B8">
          <w:br/>
        </w:r>
        <w:r w:rsidR="0088154F" w:rsidDel="00A152B8">
          <w:delText>How well do the results agree</w:delText>
        </w:r>
        <w:r w:rsidDel="00A152B8">
          <w:delText>?</w:delText>
        </w:r>
        <w:r w:rsidR="00586EA6" w:rsidDel="00A152B8">
          <w:delText xml:space="preserve">  Why might </w:delText>
        </w:r>
        <w:r w:rsidR="00AF7608" w:rsidDel="00A152B8">
          <w:delText>the</w:delText>
        </w:r>
        <w:r w:rsidR="00586EA6" w:rsidDel="00A152B8">
          <w:delText xml:space="preserve"> agreement not be exact?</w:delText>
        </w:r>
      </w:del>
    </w:p>
    <w:p w14:paraId="1AF2804A" w14:textId="77777777" w:rsidR="00102F34" w:rsidDel="00A152B8" w:rsidRDefault="00102F34" w:rsidP="00102F34">
      <w:pPr>
        <w:spacing w:before="240"/>
        <w:rPr>
          <w:del w:id="146" w:author="John S. Biggins" w:date="2023-09-28T15:50:00Z"/>
          <w:lang w:val="en-GB"/>
        </w:rPr>
      </w:pPr>
      <w:del w:id="147" w:author="John S. Biggins" w:date="2023-09-28T15:50:00Z">
        <w:r w:rsidDel="00A152B8">
          <w:rPr>
            <w:lang w:val="en-GB"/>
          </w:rPr>
          <w:delText>.............................................................................................................................................</w:delText>
        </w:r>
        <w:r w:rsidR="00C320CB" w:rsidDel="00A152B8">
          <w:rPr>
            <w:lang w:val="en-GB"/>
          </w:rPr>
          <w:delText>.........</w:delText>
        </w:r>
      </w:del>
    </w:p>
    <w:p w14:paraId="643046C3" w14:textId="77777777" w:rsidR="00AF166A" w:rsidDel="00A152B8" w:rsidRDefault="00AF166A" w:rsidP="00AF166A">
      <w:pPr>
        <w:spacing w:before="240"/>
        <w:rPr>
          <w:del w:id="148" w:author="John S. Biggins" w:date="2023-09-28T15:50:00Z"/>
          <w:lang w:val="en-GB"/>
        </w:rPr>
      </w:pPr>
      <w:del w:id="149" w:author="John S. Biggins" w:date="2023-09-28T15:50:00Z">
        <w:r w:rsidDel="00A152B8">
          <w:rPr>
            <w:lang w:val="en-GB"/>
          </w:rPr>
          <w:delText>.............................................................................................................................................</w:delText>
        </w:r>
        <w:r w:rsidR="00C320CB" w:rsidDel="00A152B8">
          <w:rPr>
            <w:lang w:val="en-GB"/>
          </w:rPr>
          <w:delText>..........</w:delText>
        </w:r>
      </w:del>
    </w:p>
    <w:p w14:paraId="2B17834E" w14:textId="77777777" w:rsidR="00AF166A" w:rsidDel="00A152B8" w:rsidRDefault="00AF166A" w:rsidP="005D30DB">
      <w:pPr>
        <w:spacing w:before="240"/>
        <w:rPr>
          <w:del w:id="150" w:author="John S. Biggins" w:date="2023-09-28T15:50:00Z"/>
          <w:lang w:val="en-GB"/>
        </w:rPr>
      </w:pPr>
      <w:del w:id="151" w:author="John S. Biggins" w:date="2023-09-28T15:50:00Z">
        <w:r w:rsidDel="00A152B8">
          <w:rPr>
            <w:lang w:val="en-GB"/>
          </w:rPr>
          <w:delText>.............................................................................................................................................</w:delText>
        </w:r>
        <w:r w:rsidR="00C320CB" w:rsidDel="00A152B8">
          <w:rPr>
            <w:lang w:val="en-GB"/>
          </w:rPr>
          <w:delText>..........</w:delText>
        </w:r>
      </w:del>
    </w:p>
    <w:p w14:paraId="4015005B" w14:textId="77777777" w:rsidR="005E7C0F" w:rsidDel="00A152B8" w:rsidRDefault="005E7C0F" w:rsidP="00586EA6">
      <w:pPr>
        <w:rPr>
          <w:del w:id="152" w:author="John S. Biggins" w:date="2023-09-28T15:50:00Z"/>
          <w:lang w:val="en-GB"/>
        </w:rPr>
      </w:pPr>
    </w:p>
    <w:p w14:paraId="00BB85AB" w14:textId="77777777" w:rsidR="0086739D" w:rsidDel="00A152B8" w:rsidRDefault="0086739D" w:rsidP="00C320CB">
      <w:pPr>
        <w:pStyle w:val="Heading2"/>
        <w:spacing w:before="120" w:after="120"/>
        <w:rPr>
          <w:del w:id="153" w:author="John S. Biggins" w:date="2023-09-28T15:50:00Z"/>
        </w:rPr>
      </w:pPr>
      <w:del w:id="154" w:author="John S. Biggins" w:date="2023-09-28T15:50:00Z">
        <w:r w:rsidDel="00A152B8">
          <w:delText>4.2   Transient r</w:delText>
        </w:r>
        <w:r w:rsidRPr="005E7C0F" w:rsidDel="00A152B8">
          <w:delText>esponse: time a</w:delText>
        </w:r>
        <w:r w:rsidDel="00A152B8">
          <w:delText>nalysis</w:delText>
        </w:r>
      </w:del>
    </w:p>
    <w:p w14:paraId="3503A619" w14:textId="77777777" w:rsidR="00DF324B" w:rsidDel="00A152B8" w:rsidRDefault="00DF324B" w:rsidP="00DF324B">
      <w:pPr>
        <w:rPr>
          <w:del w:id="155" w:author="John S. Biggins" w:date="2023-09-28T15:50:00Z"/>
        </w:rPr>
      </w:pPr>
      <w:del w:id="156" w:author="John S. Biggins" w:date="2023-09-28T15:50:00Z">
        <w:r w:rsidDel="00A152B8">
          <w:delText>We would also like to look at the response of the structure to a step input force</w:delText>
        </w:r>
        <w:r w:rsidR="00AB3746" w:rsidDel="00A152B8">
          <w:delText>, which has been included in the programme</w:delText>
        </w:r>
        <w:r w:rsidDel="00A152B8">
          <w:delText>.  This produces a transient response in the structure (as opposed to the steady-state response to a continuous sine wave)</w:delText>
        </w:r>
        <w:r w:rsidR="00AB3746" w:rsidDel="00A152B8">
          <w:delText xml:space="preserve"> and is shown by the bottom graph of the programme output</w:delText>
        </w:r>
        <w:r w:rsidDel="00A152B8">
          <w:delText xml:space="preserve">.  </w:delText>
        </w:r>
        <w:r w:rsidR="001A1066" w:rsidDel="00A152B8">
          <w:delText>Possibly</w:delText>
        </w:r>
        <w:r w:rsidDel="00A152B8">
          <w:delText xml:space="preserve"> this is a more realistic model of an earthquake</w:delText>
        </w:r>
        <w:r w:rsidR="001A1066" w:rsidDel="00A152B8">
          <w:delText>?</w:delText>
        </w:r>
        <w:r w:rsidDel="00A152B8">
          <w:delText xml:space="preserve">  Carry out an analysis with a step input force of the same magnitude as you used in the previous section</w:delText>
        </w:r>
        <w:r w:rsidRPr="00643A91" w:rsidDel="00A152B8">
          <w:delText>.</w:delText>
        </w:r>
        <w:r w:rsidR="005214DE" w:rsidRPr="00643A91" w:rsidDel="00A152B8">
          <w:delText xml:space="preserve">  </w:delText>
        </w:r>
        <w:r w:rsidR="005214DE" w:rsidRPr="00643A91" w:rsidDel="00A152B8">
          <w:rPr>
            <w:color w:val="000000"/>
            <w:shd w:val="clear" w:color="auto" w:fill="FFFFFF"/>
          </w:rPr>
          <w:delText>The bottom graph produced by the program shows the time domain response to a step function of magnitude --f1.</w:delText>
        </w:r>
      </w:del>
    </w:p>
    <w:p w14:paraId="6807D0AB" w14:textId="77777777" w:rsidR="00DF324B" w:rsidDel="00A152B8" w:rsidRDefault="00DF324B" w:rsidP="00DF324B">
      <w:pPr>
        <w:rPr>
          <w:del w:id="157" w:author="John S. Biggins" w:date="2023-09-28T15:50:00Z"/>
        </w:rPr>
      </w:pPr>
    </w:p>
    <w:p w14:paraId="0EDD0F52" w14:textId="77777777" w:rsidR="00DF324B" w:rsidDel="00A152B8" w:rsidRDefault="00DF324B" w:rsidP="00DF324B">
      <w:pPr>
        <w:rPr>
          <w:del w:id="158" w:author="John S. Biggins" w:date="2023-09-28T15:50:00Z"/>
        </w:rPr>
      </w:pPr>
      <w:del w:id="159" w:author="John S. Biggins" w:date="2023-09-28T15:50:00Z">
        <w:r w:rsidDel="00A152B8">
          <w:delText>Describe the shape of the output response:</w:delText>
        </w:r>
      </w:del>
    </w:p>
    <w:p w14:paraId="51A17AD4" w14:textId="77777777" w:rsidR="008B32FE" w:rsidDel="00A152B8" w:rsidRDefault="00DF324B" w:rsidP="008B32FE">
      <w:pPr>
        <w:spacing w:before="240"/>
        <w:rPr>
          <w:del w:id="160" w:author="John S. Biggins" w:date="2023-09-28T15:50:00Z"/>
          <w:lang w:val="en-GB"/>
        </w:rPr>
      </w:pPr>
      <w:del w:id="161" w:author="John S. Biggins" w:date="2023-09-28T15:50:00Z">
        <w:r w:rsidDel="00A152B8">
          <w:rPr>
            <w:lang w:val="en-GB"/>
          </w:rPr>
          <w:delText>.............................................................................................................................................</w:delText>
        </w:r>
        <w:r w:rsidR="008B32FE" w:rsidRPr="008B32FE" w:rsidDel="00A152B8">
          <w:rPr>
            <w:lang w:val="en-GB"/>
          </w:rPr>
          <w:delText xml:space="preserve"> </w:delText>
        </w:r>
      </w:del>
    </w:p>
    <w:p w14:paraId="3AF20024" w14:textId="77777777" w:rsidR="008B32FE" w:rsidDel="00A152B8" w:rsidRDefault="008B32FE" w:rsidP="008B32FE">
      <w:pPr>
        <w:spacing w:before="240"/>
        <w:rPr>
          <w:del w:id="162" w:author="John S. Biggins" w:date="2023-09-28T15:50:00Z"/>
          <w:lang w:val="en-GB"/>
        </w:rPr>
      </w:pPr>
      <w:del w:id="163" w:author="John S. Biggins" w:date="2023-09-28T15:50:00Z">
        <w:r w:rsidDel="00A152B8">
          <w:rPr>
            <w:lang w:val="en-GB"/>
          </w:rPr>
          <w:delText>.............................................................................................................................................</w:delText>
        </w:r>
        <w:r w:rsidRPr="008B32FE" w:rsidDel="00A152B8">
          <w:rPr>
            <w:lang w:val="en-GB"/>
          </w:rPr>
          <w:delText xml:space="preserve"> </w:delText>
        </w:r>
      </w:del>
    </w:p>
    <w:p w14:paraId="70FC38D8" w14:textId="77777777" w:rsidR="00363886" w:rsidDel="00A152B8" w:rsidRDefault="008B32FE" w:rsidP="00643A91">
      <w:pPr>
        <w:spacing w:before="240"/>
        <w:rPr>
          <w:del w:id="164" w:author="John S. Biggins" w:date="2023-09-28T15:50:00Z"/>
          <w:lang w:val="en-GB"/>
        </w:rPr>
      </w:pPr>
      <w:del w:id="165" w:author="John S. Biggins" w:date="2023-09-28T15:50:00Z">
        <w:r w:rsidDel="00A152B8">
          <w:rPr>
            <w:lang w:val="en-GB"/>
          </w:rPr>
          <w:delText>.............................................................................................................................................</w:delText>
        </w:r>
      </w:del>
    </w:p>
    <w:p w14:paraId="171DB985" w14:textId="77777777" w:rsidR="0086739D" w:rsidDel="00A152B8" w:rsidRDefault="00363886" w:rsidP="00C320CB">
      <w:pPr>
        <w:pStyle w:val="Heading1"/>
        <w:spacing w:before="120"/>
        <w:rPr>
          <w:del w:id="166" w:author="John S. Biggins" w:date="2023-09-28T15:50:00Z"/>
        </w:rPr>
      </w:pPr>
      <w:del w:id="167" w:author="John S. Biggins" w:date="2023-09-28T15:50:00Z">
        <w:r w:rsidDel="00A152B8">
          <w:br w:type="page"/>
        </w:r>
        <w:r w:rsidR="00405347">
          <w:rPr>
            <w:noProof/>
          </w:rPr>
          <mc:AlternateContent>
            <mc:Choice Requires="wpc">
              <w:drawing>
                <wp:anchor distT="0" distB="0" distL="114300" distR="114300" simplePos="0" relativeHeight="251651584" behindDoc="0" locked="0" layoutInCell="1" allowOverlap="1" wp14:anchorId="02968D75" wp14:editId="0AF2629C">
                  <wp:simplePos x="0" y="0"/>
                  <wp:positionH relativeFrom="column">
                    <wp:posOffset>3487420</wp:posOffset>
                  </wp:positionH>
                  <wp:positionV relativeFrom="paragraph">
                    <wp:posOffset>-364490</wp:posOffset>
                  </wp:positionV>
                  <wp:extent cx="2702560" cy="6995160"/>
                  <wp:effectExtent l="0" t="0" r="0" b="0"/>
                  <wp:wrapSquare wrapText="bothSides"/>
                  <wp:docPr id="1200" name="Canvas 3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172294825" name="Text Box 1202"/>
                          <wps:cNvSpPr txBox="1">
                            <a:spLocks/>
                          </wps:cNvSpPr>
                          <wps:spPr bwMode="auto">
                            <a:xfrm>
                              <a:off x="45603" y="2597379"/>
                              <a:ext cx="2656957" cy="22525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E44849" w14:textId="77777777" w:rsidR="002B6772" w:rsidRDefault="00405347" w:rsidP="00E539EE">
                                <w:pPr>
                                  <w:pStyle w:val="Illustration"/>
                                  <w:jc w:val="center"/>
                                </w:pPr>
                                <w:r w:rsidRPr="00CE368F">
                                  <w:rPr>
                                    <w:noProof/>
                                  </w:rPr>
                                  <w:drawing>
                                    <wp:inline distT="0" distB="0" distL="0" distR="0" wp14:anchorId="0A52F635" wp14:editId="1FDD9DBC">
                                      <wp:extent cx="2159000" cy="1619250"/>
                                      <wp:effectExtent l="0" t="0" r="0" b="0"/>
                                      <wp:docPr id="183"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r w:rsidR="002B6772">
                                  <w:br/>
                                  <w:t>Figure 7: Tuned absorber to be used</w:t>
                                </w:r>
                                <w:r w:rsidR="002B6772">
                                  <w:br/>
                                  <w:t xml:space="preserve"> on the model </w:t>
                                </w:r>
                                <w:proofErr w:type="gramStart"/>
                                <w:r w:rsidR="002B6772">
                                  <w:t>structure</w:t>
                                </w:r>
                                <w:proofErr w:type="gramEnd"/>
                              </w:p>
                            </w:txbxContent>
                          </wps:txbx>
                          <wps:bodyPr rot="0" vert="horz" wrap="square" lIns="0" tIns="0" rIns="0" bIns="0" anchor="t" anchorCtr="0" upright="1">
                            <a:noAutofit/>
                          </wps:bodyPr>
                        </wps:wsp>
                        <wps:wsp>
                          <wps:cNvPr id="652075606" name="Text Box 1203"/>
                          <wps:cNvSpPr txBox="1">
                            <a:spLocks/>
                          </wps:cNvSpPr>
                          <wps:spPr bwMode="auto">
                            <a:xfrm>
                              <a:off x="0" y="4933100"/>
                              <a:ext cx="2640156" cy="18948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BE2084" w14:textId="77777777" w:rsidR="002B6772" w:rsidRDefault="00405347" w:rsidP="00E539EE">
                                <w:pPr>
                                  <w:pStyle w:val="Illustration"/>
                                  <w:jc w:val="center"/>
                                </w:pPr>
                                <w:r>
                                  <w:rPr>
                                    <w:noProof/>
                                  </w:rPr>
                                  <w:drawing>
                                    <wp:inline distT="0" distB="0" distL="0" distR="0" wp14:anchorId="02609CDF" wp14:editId="78CE0778">
                                      <wp:extent cx="2236470" cy="1332865"/>
                                      <wp:effectExtent l="0" t="5398" r="0" b="0"/>
                                      <wp:docPr id="182"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2"/>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2236470" cy="1332865"/>
                                              </a:xfrm>
                                              <a:prstGeom prst="rect">
                                                <a:avLst/>
                                              </a:prstGeom>
                                              <a:solidFill>
                                                <a:srgbClr val="FFFFFF"/>
                                              </a:solidFill>
                                              <a:ln>
                                                <a:noFill/>
                                              </a:ln>
                                            </pic:spPr>
                                          </pic:pic>
                                        </a:graphicData>
                                      </a:graphic>
                                    </wp:inline>
                                  </w:drawing>
                                </w:r>
                                <w:r w:rsidR="002B6772">
                                  <w:br/>
                                  <w:t xml:space="preserve">Figure 8: A Stockbridge damper, used to reduce vibration of overhead power </w:t>
                                </w:r>
                                <w:proofErr w:type="gramStart"/>
                                <w:r w:rsidR="002B6772">
                                  <w:t>lines</w:t>
                                </w:r>
                                <w:proofErr w:type="gramEnd"/>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2968D75" id="Canvas 39" o:spid="_x0000_s1111" editas="canvas" style="position:absolute;margin-left:274.6pt;margin-top:-28.7pt;width:212.8pt;height:550.8pt;z-index:251651584;mso-position-horizontal-relative:text;mso-position-vertical-relative:text" coordsize="27025,699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">
                  <v:shape id="_x0000_s1112" type="#_x0000_t75" style="position:absolute;width:27025;height:69951;visibility:visible;mso-wrap-style:square">
                    <v:fill o:detectmouseclick="t"/>
                    <v:path o:connecttype="none"/>
                  </v:shape>
                  <v:shape id="Text Box 1202" o:spid="_x0000_s1113" type="#_x0000_t202" style="position:absolute;left:456;top:25973;width:26569;height:22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" stroked="f">
                    <v:path arrowok="t"/>
                    <v:textbox inset="0,0,0,0">
                      <w:txbxContent>
                        <w:p w14:paraId="35E44849" w14:textId="77777777" w:rsidR="002B6772" w:rsidRDefault="00405347" w:rsidP="00E539EE">
                          <w:pPr>
                            <w:pStyle w:val="Illustration"/>
                            <w:jc w:val="center"/>
                          </w:pPr>
                          <w:r w:rsidRPr="00CE368F">
                            <w:rPr>
                              <w:noProof/>
                            </w:rPr>
                            <w:drawing>
                              <wp:inline distT="0" distB="0" distL="0" distR="0" wp14:anchorId="0A52F635" wp14:editId="1FDD9DBC">
                                <wp:extent cx="2159000" cy="1619250"/>
                                <wp:effectExtent l="0" t="0" r="0" b="0"/>
                                <wp:docPr id="183"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r w:rsidR="002B6772">
                            <w:br/>
                            <w:t>Figure 7: Tuned absorber to be used</w:t>
                          </w:r>
                          <w:r w:rsidR="002B6772">
                            <w:br/>
                            <w:t xml:space="preserve"> on the model </w:t>
                          </w:r>
                          <w:proofErr w:type="gramStart"/>
                          <w:r w:rsidR="002B6772">
                            <w:t>structure</w:t>
                          </w:r>
                          <w:proofErr w:type="gramEnd"/>
                        </w:p>
                      </w:txbxContent>
                    </v:textbox>
                  </v:shape>
                  <v:shape id="Text Box 1203" o:spid="_x0000_s1114" type="#_x0000_t202" style="position:absolute;top:49331;width:26401;height:189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" stroked="f">
                    <v:path arrowok="t"/>
                    <v:textbox inset="0,0,0,0">
                      <w:txbxContent>
                        <w:p w14:paraId="09BE2084" w14:textId="77777777" w:rsidR="002B6772" w:rsidRDefault="00405347" w:rsidP="00E539EE">
                          <w:pPr>
                            <w:pStyle w:val="Illustration"/>
                            <w:jc w:val="center"/>
                          </w:pPr>
                          <w:r>
                            <w:rPr>
                              <w:noProof/>
                            </w:rPr>
                            <w:drawing>
                              <wp:inline distT="0" distB="0" distL="0" distR="0" wp14:anchorId="02609CDF" wp14:editId="78CE0778">
                                <wp:extent cx="2236470" cy="1332865"/>
                                <wp:effectExtent l="0" t="5398" r="0" b="0"/>
                                <wp:docPr id="182"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2"/>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2236470" cy="1332865"/>
                                        </a:xfrm>
                                        <a:prstGeom prst="rect">
                                          <a:avLst/>
                                        </a:prstGeom>
                                        <a:solidFill>
                                          <a:srgbClr val="FFFFFF"/>
                                        </a:solidFill>
                                        <a:ln>
                                          <a:noFill/>
                                        </a:ln>
                                      </pic:spPr>
                                    </pic:pic>
                                  </a:graphicData>
                                </a:graphic>
                              </wp:inline>
                            </w:drawing>
                          </w:r>
                          <w:r w:rsidR="002B6772">
                            <w:br/>
                            <w:t xml:space="preserve">Figure 8: A Stockbridge damper, used to reduce vibration of overhead power </w:t>
                          </w:r>
                          <w:proofErr w:type="gramStart"/>
                          <w:r w:rsidR="002B6772">
                            <w:t>lines</w:t>
                          </w:r>
                          <w:proofErr w:type="gramEnd"/>
                        </w:p>
                      </w:txbxContent>
                    </v:textbox>
                  </v:shape>
                  <w10:wrap type="square"/>
                </v:group>
              </w:pict>
            </mc:Fallback>
          </mc:AlternateContent>
        </w:r>
        <w:r w:rsidR="00405347">
          <w:rPr>
            <w:noProof/>
          </w:rPr>
          <mc:AlternateContent>
            <mc:Choice Requires="wpc">
              <w:drawing>
                <wp:anchor distT="0" distB="0" distL="114300" distR="114300" simplePos="0" relativeHeight="251652608" behindDoc="0" locked="0" layoutInCell="1" allowOverlap="1" wp14:anchorId="6923EE55" wp14:editId="3891D12A">
                  <wp:simplePos x="0" y="0"/>
                  <wp:positionH relativeFrom="column">
                    <wp:posOffset>3752215</wp:posOffset>
                  </wp:positionH>
                  <wp:positionV relativeFrom="paragraph">
                    <wp:posOffset>-70485</wp:posOffset>
                  </wp:positionV>
                  <wp:extent cx="2042795" cy="2316480"/>
                  <wp:effectExtent l="0" t="0" r="0" b="0"/>
                  <wp:wrapSquare wrapText="bothSides"/>
                  <wp:docPr id="1138" name="Canvas 3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635198956" name="Line 1140"/>
                          <wps:cNvCnPr>
                            <a:cxnSpLocks/>
                          </wps:cNvCnPr>
                          <wps:spPr bwMode="auto">
                            <a:xfrm>
                              <a:off x="223520" y="1789430"/>
                              <a:ext cx="1485900" cy="63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45932257" name="Rectangle 1141"/>
                          <wps:cNvSpPr>
                            <a:spLocks/>
                          </wps:cNvSpPr>
                          <wps:spPr bwMode="auto">
                            <a:xfrm>
                              <a:off x="224155" y="760730"/>
                              <a:ext cx="914400" cy="45720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1791270083" name="Line 1142"/>
                          <wps:cNvCnPr>
                            <a:cxnSpLocks/>
                          </wps:cNvCnPr>
                          <wps:spPr bwMode="auto">
                            <a:xfrm flipH="1">
                              <a:off x="223520" y="1789430"/>
                              <a:ext cx="11366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960725" name="Line 1143"/>
                          <wps:cNvCnPr>
                            <a:cxnSpLocks/>
                          </wps:cNvCnPr>
                          <wps:spPr bwMode="auto">
                            <a:xfrm flipH="1">
                              <a:off x="337185" y="1789430"/>
                              <a:ext cx="11366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3919835" name="Line 1144"/>
                          <wps:cNvCnPr>
                            <a:cxnSpLocks/>
                          </wps:cNvCnPr>
                          <wps:spPr bwMode="auto">
                            <a:xfrm flipH="1">
                              <a:off x="452120" y="1789430"/>
                              <a:ext cx="11366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2943713" name="Line 1145"/>
                          <wps:cNvCnPr>
                            <a:cxnSpLocks/>
                          </wps:cNvCnPr>
                          <wps:spPr bwMode="auto">
                            <a:xfrm flipH="1">
                              <a:off x="566420" y="1789430"/>
                              <a:ext cx="11303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666457" name="Line 1146"/>
                          <wps:cNvCnPr>
                            <a:cxnSpLocks/>
                          </wps:cNvCnPr>
                          <wps:spPr bwMode="auto">
                            <a:xfrm flipH="1">
                              <a:off x="680720" y="1789430"/>
                              <a:ext cx="11303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3094762" name="Line 1147"/>
                          <wps:cNvCnPr>
                            <a:cxnSpLocks/>
                          </wps:cNvCnPr>
                          <wps:spPr bwMode="auto">
                            <a:xfrm flipH="1">
                              <a:off x="795020" y="1789430"/>
                              <a:ext cx="113665" cy="1149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2981277" name="Line 1148"/>
                          <wps:cNvCnPr>
                            <a:cxnSpLocks/>
                          </wps:cNvCnPr>
                          <wps:spPr bwMode="auto">
                            <a:xfrm flipH="1">
                              <a:off x="908685" y="1789430"/>
                              <a:ext cx="11366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99463020" name="Line 1149"/>
                          <wps:cNvCnPr>
                            <a:cxnSpLocks/>
                          </wps:cNvCnPr>
                          <wps:spPr bwMode="auto">
                            <a:xfrm flipH="1">
                              <a:off x="1023620" y="1789430"/>
                              <a:ext cx="11366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1767148" name="Line 1150"/>
                          <wps:cNvCnPr>
                            <a:cxnSpLocks/>
                          </wps:cNvCnPr>
                          <wps:spPr bwMode="auto">
                            <a:xfrm flipH="1">
                              <a:off x="1137920" y="1789430"/>
                              <a:ext cx="113665" cy="1149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2692571" name="Line 1151"/>
                          <wps:cNvCnPr>
                            <a:cxnSpLocks/>
                          </wps:cNvCnPr>
                          <wps:spPr bwMode="auto">
                            <a:xfrm flipH="1">
                              <a:off x="1252220" y="1789430"/>
                              <a:ext cx="11239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3529785" name="Line 1152"/>
                          <wps:cNvCnPr>
                            <a:cxnSpLocks/>
                          </wps:cNvCnPr>
                          <wps:spPr bwMode="auto">
                            <a:xfrm>
                              <a:off x="1252220" y="989330"/>
                              <a:ext cx="45783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11019175" name="Line 1153"/>
                          <wps:cNvCnPr>
                            <a:cxnSpLocks/>
                          </wps:cNvCnPr>
                          <wps:spPr bwMode="auto">
                            <a:xfrm flipH="1">
                              <a:off x="1366520" y="1789430"/>
                              <a:ext cx="11239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62693797" name="Line 1154"/>
                          <wps:cNvCnPr>
                            <a:cxnSpLocks/>
                          </wps:cNvCnPr>
                          <wps:spPr bwMode="auto">
                            <a:xfrm flipH="1">
                              <a:off x="1480185" y="1789430"/>
                              <a:ext cx="11366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5660955" name="Line 1155"/>
                          <wps:cNvCnPr>
                            <a:cxnSpLocks/>
                          </wps:cNvCnPr>
                          <wps:spPr bwMode="auto">
                            <a:xfrm flipH="1">
                              <a:off x="1595120" y="1789430"/>
                              <a:ext cx="109855" cy="1155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3549041" name="Line 1156"/>
                          <wps:cNvCnPr>
                            <a:cxnSpLocks/>
                          </wps:cNvCnPr>
                          <wps:spPr bwMode="auto">
                            <a:xfrm flipV="1">
                              <a:off x="1480820" y="989330"/>
                              <a:ext cx="635" cy="800100"/>
                            </a:xfrm>
                            <a:prstGeom prst="line">
                              <a:avLst/>
                            </a:prstGeom>
                            <a:noFill/>
                            <a:ln w="9525">
                              <a:solidFill>
                                <a:srgbClr val="000000"/>
                              </a:solidFill>
                              <a:round/>
                              <a:headEnd/>
                              <a:tailEnd type="triangle" w="med" len="lg"/>
                            </a:ln>
                            <a:extLst>
                              <a:ext uri="{909E8E84-426E-40DD-AFC4-6F175D3DCCD1}">
                                <a14:hiddenFill xmlns:a14="http://schemas.microsoft.com/office/drawing/2010/main">
                                  <a:noFill/>
                                </a14:hiddenFill>
                              </a:ext>
                            </a:extLst>
                          </wps:spPr>
                          <wps:bodyPr/>
                        </wps:wsp>
                        <wps:wsp>
                          <wps:cNvPr id="1712751674" name="Text Box 1157"/>
                          <wps:cNvSpPr txBox="1">
                            <a:spLocks/>
                          </wps:cNvSpPr>
                          <wps:spPr bwMode="auto">
                            <a:xfrm>
                              <a:off x="159385" y="1390650"/>
                              <a:ext cx="165735"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46C6A" w14:textId="77777777" w:rsidR="00AB4E96" w:rsidRPr="001B4CB5" w:rsidRDefault="00587B53" w:rsidP="00AB4E96">
                                <w:r w:rsidRPr="00053DCB">
                                  <w:rPr>
                                    <w:noProof/>
                                    <w:position w:val="-10"/>
                                  </w:rPr>
                                  <w:object w:dxaOrig="260" w:dyaOrig="320" w14:anchorId="7B721DA0">
                                    <v:shape id="_x0000_i1093" type="#_x0000_t75" alt="" style="width:13.6pt;height:14.95pt;mso-width-percent:0;mso-height-percent:0;mso-width-percent:0;mso-height-percent:0">
                                      <v:imagedata r:id="rId40" o:title=""/>
                                    </v:shape>
                                    <o:OLEObject Type="Embed" ProgID="Equation.3" ShapeID="_x0000_i1093" DrawAspect="Content" ObjectID="_1757508766" r:id="rId41"/>
                                  </w:object>
                                </w:r>
                              </w:p>
                            </w:txbxContent>
                          </wps:txbx>
                          <wps:bodyPr rot="0" vert="horz" wrap="none" lIns="0" tIns="0" rIns="0" bIns="0" anchor="t" anchorCtr="0" upright="1">
                            <a:spAutoFit/>
                          </wps:bodyPr>
                        </wps:wsp>
                        <wps:wsp>
                          <wps:cNvPr id="374427645" name="Text Box 1158"/>
                          <wps:cNvSpPr txBox="1">
                            <a:spLocks/>
                          </wps:cNvSpPr>
                          <wps:spPr bwMode="auto">
                            <a:xfrm>
                              <a:off x="594995" y="875030"/>
                              <a:ext cx="203835"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17C04" w14:textId="77777777" w:rsidR="00AB4E96" w:rsidRPr="001B4CB5" w:rsidRDefault="00587B53" w:rsidP="00AB4E96">
                                <w:r w:rsidRPr="00053DCB">
                                  <w:rPr>
                                    <w:noProof/>
                                    <w:position w:val="-10"/>
                                  </w:rPr>
                                  <w:object w:dxaOrig="320" w:dyaOrig="320" w14:anchorId="7D59AA27">
                                    <v:shape id="_x0000_i1092" type="#_x0000_t75" alt="" style="width:14.95pt;height:14.95pt;mso-width-percent:0;mso-height-percent:0;mso-width-percent:0;mso-height-percent:0">
                                      <v:imagedata r:id="rId42" o:title=""/>
                                    </v:shape>
                                    <o:OLEObject Type="Embed" ProgID="Equation.3" ShapeID="_x0000_i1092" DrawAspect="Content" ObjectID="_1757508767" r:id="rId43"/>
                                  </w:object>
                                </w:r>
                              </w:p>
                            </w:txbxContent>
                          </wps:txbx>
                          <wps:bodyPr rot="0" vert="horz" wrap="none" lIns="0" tIns="0" rIns="0" bIns="0" anchor="t" anchorCtr="0" upright="1">
                            <a:spAutoFit/>
                          </wps:bodyPr>
                        </wps:wsp>
                        <wps:wsp>
                          <wps:cNvPr id="1509059730" name="Line 1159"/>
                          <wps:cNvCnPr>
                            <a:cxnSpLocks/>
                          </wps:cNvCnPr>
                          <wps:spPr bwMode="auto">
                            <a:xfrm flipV="1">
                              <a:off x="935355" y="303530"/>
                              <a:ext cx="635" cy="457835"/>
                            </a:xfrm>
                            <a:prstGeom prst="line">
                              <a:avLst/>
                            </a:prstGeom>
                            <a:noFill/>
                            <a:ln w="9525">
                              <a:solidFill>
                                <a:srgbClr val="000000"/>
                              </a:solidFill>
                              <a:round/>
                              <a:headEnd/>
                              <a:tailEnd type="triangle" w="med" len="lg"/>
                            </a:ln>
                            <a:extLst>
                              <a:ext uri="{909E8E84-426E-40DD-AFC4-6F175D3DCCD1}">
                                <a14:hiddenFill xmlns:a14="http://schemas.microsoft.com/office/drawing/2010/main">
                                  <a:noFill/>
                                </a14:hiddenFill>
                              </a:ext>
                            </a:extLst>
                          </wps:spPr>
                          <wps:bodyPr/>
                        </wps:wsp>
                        <wps:wsp>
                          <wps:cNvPr id="1108462962" name="Text Box 1160"/>
                          <wps:cNvSpPr txBox="1">
                            <a:spLocks/>
                          </wps:cNvSpPr>
                          <wps:spPr bwMode="auto">
                            <a:xfrm>
                              <a:off x="1002030" y="475615"/>
                              <a:ext cx="114935" cy="227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C3F42" w14:textId="77777777" w:rsidR="00AB4E96" w:rsidRPr="00947A3B" w:rsidRDefault="00AB4E96" w:rsidP="00AB4E96">
                                <w:pPr>
                                  <w:rPr>
                                    <w:i/>
                                  </w:rPr>
                                </w:pPr>
                                <w:r>
                                  <w:rPr>
                                    <w:i/>
                                  </w:rPr>
                                  <w:t>f</w:t>
                                </w:r>
                              </w:p>
                            </w:txbxContent>
                          </wps:txbx>
                          <wps:bodyPr rot="0" vert="horz" wrap="square" lIns="0" tIns="0" rIns="0" bIns="0" anchor="t" anchorCtr="0" upright="1">
                            <a:noAutofit/>
                          </wps:bodyPr>
                        </wps:wsp>
                        <wps:wsp>
                          <wps:cNvPr id="47234702" name="Text Box 1161"/>
                          <wps:cNvSpPr txBox="1">
                            <a:spLocks/>
                          </wps:cNvSpPr>
                          <wps:spPr bwMode="auto">
                            <a:xfrm>
                              <a:off x="1595120" y="1218565"/>
                              <a:ext cx="114935" cy="227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3D1322" w14:textId="77777777" w:rsidR="00AB4E96" w:rsidRPr="00947A3B" w:rsidRDefault="00AB4E96" w:rsidP="00AB4E96">
                                <w:pPr>
                                  <w:rPr>
                                    <w:i/>
                                  </w:rPr>
                                </w:pPr>
                                <w:r>
                                  <w:rPr>
                                    <w:i/>
                                  </w:rPr>
                                  <w:t>y</w:t>
                                </w:r>
                              </w:p>
                            </w:txbxContent>
                          </wps:txbx>
                          <wps:bodyPr rot="0" vert="horz" wrap="square" lIns="0" tIns="0" rIns="0" bIns="0" anchor="t" anchorCtr="0" upright="1">
                            <a:noAutofit/>
                          </wps:bodyPr>
                        </wps:wsp>
                        <wps:wsp>
                          <wps:cNvPr id="1019950481" name="Text Box 1162"/>
                          <wps:cNvSpPr txBox="1">
                            <a:spLocks/>
                          </wps:cNvSpPr>
                          <wps:spPr bwMode="auto">
                            <a:xfrm>
                              <a:off x="109855" y="2018030"/>
                              <a:ext cx="1715135" cy="227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E78C9" w14:textId="77777777" w:rsidR="00AB4E96" w:rsidRPr="00665BB8" w:rsidRDefault="00AB4E96" w:rsidP="00AB4E96">
                                <w:pPr>
                                  <w:rPr>
                                    <w:i/>
                                    <w:iCs/>
                                  </w:rPr>
                                </w:pPr>
                                <w:r w:rsidRPr="00665BB8">
                                  <w:rPr>
                                    <w:i/>
                                    <w:iCs/>
                                  </w:rPr>
                                  <w:t>Figure 6: 2DOF system</w:t>
                                </w:r>
                              </w:p>
                            </w:txbxContent>
                          </wps:txbx>
                          <wps:bodyPr rot="0" vert="horz" wrap="square" lIns="0" tIns="0" rIns="0" bIns="0" anchor="t" anchorCtr="0" upright="1">
                            <a:noAutofit/>
                          </wps:bodyPr>
                        </wps:wsp>
                        <wpg:wgp>
                          <wpg:cNvPr id="1182961158" name="Group 1163"/>
                          <wpg:cNvGrpSpPr>
                            <a:grpSpLocks/>
                          </wpg:cNvGrpSpPr>
                          <wpg:grpSpPr bwMode="auto">
                            <a:xfrm>
                              <a:off x="338455" y="1217930"/>
                              <a:ext cx="228600" cy="570865"/>
                              <a:chOff x="3696" y="3429"/>
                              <a:chExt cx="459" cy="1080"/>
                            </a:xfrm>
                          </wpg:grpSpPr>
                          <wps:wsp>
                            <wps:cNvPr id="1729667627" name="Line 1164"/>
                            <wps:cNvCnPr>
                              <a:cxnSpLocks/>
                            </wps:cNvCnPr>
                            <wps:spPr bwMode="auto">
                              <a:xfrm flipH="1">
                                <a:off x="3696" y="3429"/>
                                <a:ext cx="306" cy="15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3975539" name="Line 1165"/>
                            <wps:cNvCnPr>
                              <a:cxnSpLocks/>
                            </wps:cNvCnPr>
                            <wps:spPr bwMode="auto">
                              <a:xfrm>
                                <a:off x="3696" y="3583"/>
                                <a:ext cx="459" cy="15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8877723" name="Line 1166"/>
                            <wps:cNvCnPr>
                              <a:cxnSpLocks/>
                            </wps:cNvCnPr>
                            <wps:spPr bwMode="auto">
                              <a:xfrm flipH="1">
                                <a:off x="3696" y="3737"/>
                                <a:ext cx="459" cy="1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173934" name="Line 1167"/>
                            <wps:cNvCnPr>
                              <a:cxnSpLocks/>
                            </wps:cNvCnPr>
                            <wps:spPr bwMode="auto">
                              <a:xfrm>
                                <a:off x="3696" y="3892"/>
                                <a:ext cx="459" cy="15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0404207" name="Line 1168"/>
                            <wps:cNvCnPr>
                              <a:cxnSpLocks/>
                            </wps:cNvCnPr>
                            <wps:spPr bwMode="auto">
                              <a:xfrm flipH="1">
                                <a:off x="3696" y="4046"/>
                                <a:ext cx="459" cy="15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7578832" name="Line 1169"/>
                            <wps:cNvCnPr>
                              <a:cxnSpLocks/>
                            </wps:cNvCnPr>
                            <wps:spPr bwMode="auto">
                              <a:xfrm>
                                <a:off x="3696" y="4200"/>
                                <a:ext cx="459" cy="15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7972019" name="Line 1170"/>
                            <wps:cNvCnPr>
                              <a:cxnSpLocks/>
                            </wps:cNvCnPr>
                            <wps:spPr bwMode="auto">
                              <a:xfrm flipH="1">
                                <a:off x="3849" y="4354"/>
                                <a:ext cx="306" cy="1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998044149" name="Group 1171"/>
                          <wpg:cNvGrpSpPr>
                            <a:grpSpLocks/>
                          </wpg:cNvGrpSpPr>
                          <wpg:grpSpPr bwMode="auto">
                            <a:xfrm>
                              <a:off x="795655" y="1217930"/>
                              <a:ext cx="228600" cy="571500"/>
                              <a:chOff x="6866" y="4548"/>
                              <a:chExt cx="360" cy="1440"/>
                            </a:xfrm>
                          </wpg:grpSpPr>
                          <wps:wsp>
                            <wps:cNvPr id="357206977" name="Line 1172"/>
                            <wps:cNvCnPr>
                              <a:cxnSpLocks/>
                            </wps:cNvCnPr>
                            <wps:spPr bwMode="auto">
                              <a:xfrm>
                                <a:off x="7046" y="4548"/>
                                <a:ext cx="1"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2766895" name="Line 1173"/>
                            <wps:cNvCnPr>
                              <a:cxnSpLocks/>
                            </wps:cNvCnPr>
                            <wps:spPr bwMode="auto">
                              <a:xfrm>
                                <a:off x="6866" y="5088"/>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5569391" name="Line 1174"/>
                            <wps:cNvCnPr>
                              <a:cxnSpLocks/>
                            </wps:cNvCnPr>
                            <wps:spPr bwMode="auto">
                              <a:xfrm>
                                <a:off x="6866" y="4908"/>
                                <a:ext cx="1"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67671588" name="Line 1175"/>
                            <wps:cNvCnPr>
                              <a:cxnSpLocks/>
                            </wps:cNvCnPr>
                            <wps:spPr bwMode="auto">
                              <a:xfrm>
                                <a:off x="6866" y="5448"/>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5879965" name="Line 1176"/>
                            <wps:cNvCnPr>
                              <a:cxnSpLocks/>
                            </wps:cNvCnPr>
                            <wps:spPr bwMode="auto">
                              <a:xfrm flipV="1">
                                <a:off x="7226" y="4908"/>
                                <a:ext cx="0"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9203021" name="Line 1177"/>
                            <wps:cNvCnPr>
                              <a:cxnSpLocks/>
                            </wps:cNvCnPr>
                            <wps:spPr bwMode="auto">
                              <a:xfrm>
                                <a:off x="7046" y="5448"/>
                                <a:ext cx="0"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687127875" name="Text Box 1178"/>
                          <wps:cNvSpPr txBox="1">
                            <a:spLocks/>
                          </wps:cNvSpPr>
                          <wps:spPr bwMode="auto">
                            <a:xfrm>
                              <a:off x="1109980" y="1389380"/>
                              <a:ext cx="178435"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F8A7A" w14:textId="77777777" w:rsidR="00AB4E96" w:rsidRPr="008B63BE" w:rsidRDefault="00587B53" w:rsidP="00AB4E96">
                                <w:pPr>
                                  <w:rPr>
                                    <w:rFonts w:ascii="Symbol" w:hAnsi="Symbol"/>
                                  </w:rPr>
                                </w:pPr>
                                <w:r w:rsidRPr="00053DCB">
                                  <w:rPr>
                                    <w:rFonts w:ascii="Symbol" w:hAnsi="Symbol"/>
                                    <w:noProof/>
                                    <w:position w:val="-10"/>
                                  </w:rPr>
                                  <w:object w:dxaOrig="280" w:dyaOrig="320" w14:anchorId="77E1FB38">
                                    <v:shape id="_x0000_i1091" type="#_x0000_t75" alt="" style="width:13.6pt;height:14.95pt;mso-width-percent:0;mso-height-percent:0;mso-width-percent:0;mso-height-percent:0">
                                      <v:imagedata r:id="rId44" o:title=""/>
                                    </v:shape>
                                    <o:OLEObject Type="Embed" ProgID="Equation.3" ShapeID="_x0000_i1091" DrawAspect="Content" ObjectID="_1757508768" r:id="rId45"/>
                                  </w:object>
                                </w:r>
                              </w:p>
                            </w:txbxContent>
                          </wps:txbx>
                          <wps:bodyPr rot="0" vert="horz" wrap="none" lIns="0" tIns="0" rIns="0" bIns="0" anchor="t" anchorCtr="0" upright="1">
                            <a:spAutoFit/>
                          </wps:bodyPr>
                        </wps:wsp>
                        <wps:wsp>
                          <wps:cNvPr id="1199791193" name="Rectangle 1179"/>
                          <wps:cNvSpPr>
                            <a:spLocks/>
                          </wps:cNvSpPr>
                          <wps:spPr bwMode="auto">
                            <a:xfrm>
                              <a:off x="245745" y="203200"/>
                              <a:ext cx="344805" cy="22733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wgp>
                          <wpg:cNvPr id="1094256687" name="Group 1180"/>
                          <wpg:cNvGrpSpPr>
                            <a:grpSpLocks/>
                          </wpg:cNvGrpSpPr>
                          <wpg:grpSpPr bwMode="auto">
                            <a:xfrm>
                              <a:off x="245745" y="433070"/>
                              <a:ext cx="114935" cy="338455"/>
                              <a:chOff x="3696" y="3429"/>
                              <a:chExt cx="459" cy="1080"/>
                            </a:xfrm>
                          </wpg:grpSpPr>
                          <wps:wsp>
                            <wps:cNvPr id="1505500917" name="Line 1181"/>
                            <wps:cNvCnPr>
                              <a:cxnSpLocks/>
                            </wps:cNvCnPr>
                            <wps:spPr bwMode="auto">
                              <a:xfrm flipH="1">
                                <a:off x="3696" y="3429"/>
                                <a:ext cx="306" cy="15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9164882" name="Line 1182"/>
                            <wps:cNvCnPr>
                              <a:cxnSpLocks/>
                            </wps:cNvCnPr>
                            <wps:spPr bwMode="auto">
                              <a:xfrm>
                                <a:off x="3696" y="3583"/>
                                <a:ext cx="459" cy="15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1232722" name="Line 1183"/>
                            <wps:cNvCnPr>
                              <a:cxnSpLocks/>
                            </wps:cNvCnPr>
                            <wps:spPr bwMode="auto">
                              <a:xfrm flipH="1">
                                <a:off x="3696" y="3737"/>
                                <a:ext cx="459" cy="1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6474572" name="Line 1184"/>
                            <wps:cNvCnPr>
                              <a:cxnSpLocks/>
                            </wps:cNvCnPr>
                            <wps:spPr bwMode="auto">
                              <a:xfrm>
                                <a:off x="3696" y="3892"/>
                                <a:ext cx="459" cy="15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9648191" name="Line 1185"/>
                            <wps:cNvCnPr>
                              <a:cxnSpLocks/>
                            </wps:cNvCnPr>
                            <wps:spPr bwMode="auto">
                              <a:xfrm flipH="1">
                                <a:off x="3696" y="4046"/>
                                <a:ext cx="459" cy="15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734281" name="Line 1186"/>
                            <wps:cNvCnPr>
                              <a:cxnSpLocks/>
                            </wps:cNvCnPr>
                            <wps:spPr bwMode="auto">
                              <a:xfrm>
                                <a:off x="3696" y="4200"/>
                                <a:ext cx="459" cy="15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0971027" name="Line 1187"/>
                            <wps:cNvCnPr>
                              <a:cxnSpLocks/>
                            </wps:cNvCnPr>
                            <wps:spPr bwMode="auto">
                              <a:xfrm flipH="1">
                                <a:off x="3849" y="4354"/>
                                <a:ext cx="306" cy="1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1773452983" name="Group 1188"/>
                          <wpg:cNvGrpSpPr>
                            <a:grpSpLocks/>
                          </wpg:cNvGrpSpPr>
                          <wpg:grpSpPr bwMode="auto">
                            <a:xfrm>
                              <a:off x="475615" y="433070"/>
                              <a:ext cx="114935" cy="339090"/>
                              <a:chOff x="6866" y="4548"/>
                              <a:chExt cx="360" cy="1440"/>
                            </a:xfrm>
                          </wpg:grpSpPr>
                          <wps:wsp>
                            <wps:cNvPr id="1168256303" name="Line 1189"/>
                            <wps:cNvCnPr>
                              <a:cxnSpLocks/>
                            </wps:cNvCnPr>
                            <wps:spPr bwMode="auto">
                              <a:xfrm>
                                <a:off x="7046" y="4548"/>
                                <a:ext cx="1"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300033" name="Line 1190"/>
                            <wps:cNvCnPr>
                              <a:cxnSpLocks/>
                            </wps:cNvCnPr>
                            <wps:spPr bwMode="auto">
                              <a:xfrm>
                                <a:off x="6866" y="5088"/>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13172773" name="Line 1191"/>
                            <wps:cNvCnPr>
                              <a:cxnSpLocks/>
                            </wps:cNvCnPr>
                            <wps:spPr bwMode="auto">
                              <a:xfrm>
                                <a:off x="6866" y="4908"/>
                                <a:ext cx="1"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2022078" name="Line 1192"/>
                            <wps:cNvCnPr>
                              <a:cxnSpLocks/>
                            </wps:cNvCnPr>
                            <wps:spPr bwMode="auto">
                              <a:xfrm>
                                <a:off x="6866" y="5448"/>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7492723" name="Line 1193"/>
                            <wps:cNvCnPr>
                              <a:cxnSpLocks/>
                            </wps:cNvCnPr>
                            <wps:spPr bwMode="auto">
                              <a:xfrm flipV="1">
                                <a:off x="7226" y="4908"/>
                                <a:ext cx="0"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4507551" name="Line 1194"/>
                            <wps:cNvCnPr>
                              <a:cxnSpLocks/>
                            </wps:cNvCnPr>
                            <wps:spPr bwMode="auto">
                              <a:xfrm>
                                <a:off x="7046" y="5448"/>
                                <a:ext cx="0"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2254495" name="Text Box 1195"/>
                          <wps:cNvSpPr txBox="1">
                            <a:spLocks/>
                          </wps:cNvSpPr>
                          <wps:spPr bwMode="auto">
                            <a:xfrm>
                              <a:off x="331470" y="203200"/>
                              <a:ext cx="219075" cy="194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D8341" w14:textId="77777777" w:rsidR="00AB4E96" w:rsidRPr="001B4CB5" w:rsidRDefault="00587B53" w:rsidP="00AB4E96">
                                <w:r w:rsidRPr="00053DCB">
                                  <w:rPr>
                                    <w:noProof/>
                                    <w:position w:val="-10"/>
                                    <w:lang w:val="en-GB"/>
                                  </w:rPr>
                                  <w:object w:dxaOrig="360" w:dyaOrig="320" w14:anchorId="06CF302C">
                                    <v:shape id="_x0000_i1090" type="#_x0000_t75" alt="" style="width:17.65pt;height:14.95pt;mso-width-percent:0;mso-height-percent:0;mso-width-percent:0;mso-height-percent:0">
                                      <v:imagedata r:id="rId46" o:title=""/>
                                    </v:shape>
                                    <o:OLEObject Type="Embed" ProgID="Equation.3" ShapeID="_x0000_i1090" DrawAspect="Content" ObjectID="_1757508769" r:id="rId47"/>
                                  </w:object>
                                </w:r>
                              </w:p>
                            </w:txbxContent>
                          </wps:txbx>
                          <wps:bodyPr rot="0" vert="horz" wrap="none" lIns="0" tIns="0" rIns="0" bIns="0" anchor="t" anchorCtr="0" upright="1">
                            <a:spAutoFit/>
                          </wps:bodyPr>
                        </wps:wsp>
                        <wps:wsp>
                          <wps:cNvPr id="499279848" name="Text Box 1196"/>
                          <wps:cNvSpPr txBox="1">
                            <a:spLocks/>
                          </wps:cNvSpPr>
                          <wps:spPr bwMode="auto">
                            <a:xfrm>
                              <a:off x="53975" y="480695"/>
                              <a:ext cx="178435" cy="233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8E182" w14:textId="77777777" w:rsidR="00AB4E96" w:rsidRPr="00053DCB" w:rsidRDefault="00587B53" w:rsidP="00AB4E96">
                                <w:pPr>
                                  <w:rPr>
                                    <w:sz w:val="32"/>
                                  </w:rPr>
                                </w:pPr>
                                <w:r w:rsidRPr="00053DCB">
                                  <w:rPr>
                                    <w:noProof/>
                                    <w:position w:val="-10"/>
                                    <w:sz w:val="32"/>
                                  </w:rPr>
                                  <w:object w:dxaOrig="280" w:dyaOrig="320" w14:anchorId="60D7A027">
                                    <v:shape id="_x0000_i1089" type="#_x0000_t75" alt="" style="width:13.6pt;height:14.95pt;mso-width-percent:0;mso-height-percent:0;mso-width-percent:0;mso-height-percent:0" o:ole="">
                                      <v:imagedata r:id="rId48" o:title=""/>
                                    </v:shape>
                                    <o:OLEObject Type="Embed" ProgID="Equation.3" ShapeID="_x0000_i1089" DrawAspect="Content" ObjectID="_1757508770" r:id="rId49"/>
                                  </w:object>
                                </w:r>
                              </w:p>
                            </w:txbxContent>
                          </wps:txbx>
                          <wps:bodyPr rot="0" vert="horz" wrap="none" lIns="0" tIns="0" rIns="0" bIns="0" anchor="t" anchorCtr="0" upright="1">
                            <a:spAutoFit/>
                          </wps:bodyPr>
                        </wps:wsp>
                        <wps:wsp>
                          <wps:cNvPr id="783990117" name="Text Box 1197"/>
                          <wps:cNvSpPr txBox="1">
                            <a:spLocks/>
                          </wps:cNvSpPr>
                          <wps:spPr bwMode="auto">
                            <a:xfrm>
                              <a:off x="628650" y="471170"/>
                              <a:ext cx="203835"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BFECC" w14:textId="77777777" w:rsidR="00AB4E96" w:rsidRPr="008B63BE" w:rsidRDefault="00587B53" w:rsidP="00AB4E96">
                                <w:pPr>
                                  <w:rPr>
                                    <w:rFonts w:ascii="Symbol" w:hAnsi="Symbol"/>
                                  </w:rPr>
                                </w:pPr>
                                <w:r w:rsidRPr="00053DCB">
                                  <w:rPr>
                                    <w:rFonts w:ascii="Symbol" w:hAnsi="Symbol"/>
                                    <w:noProof/>
                                    <w:position w:val="-10"/>
                                  </w:rPr>
                                  <w:object w:dxaOrig="320" w:dyaOrig="320" w14:anchorId="1970C480">
                                    <v:shape id="_x0000_i1088" type="#_x0000_t75" alt="" style="width:14.95pt;height:14.95pt;mso-width-percent:0;mso-height-percent:0;mso-width-percent:0;mso-height-percent:0" o:ole="">
                                      <v:imagedata r:id="rId50" o:title=""/>
                                    </v:shape>
                                    <o:OLEObject Type="Embed" ProgID="Equation.3" ShapeID="_x0000_i1088" DrawAspect="Content" ObjectID="_1757508771" r:id="rId51"/>
                                  </w:object>
                                </w:r>
                              </w:p>
                            </w:txbxContent>
                          </wps:txbx>
                          <wps:bodyPr rot="0" vert="horz" wrap="none" lIns="0" tIns="0" rIns="0" bIns="0" anchor="t" anchorCtr="0" upright="1">
                            <a:spAutoFit/>
                          </wps:bodyPr>
                        </wps:wsp>
                        <wps:wsp>
                          <wps:cNvPr id="452758457" name="Text Box 1198"/>
                          <wps:cNvSpPr txBox="1">
                            <a:spLocks/>
                          </wps:cNvSpPr>
                          <wps:spPr bwMode="auto">
                            <a:xfrm>
                              <a:off x="1214120" y="714375"/>
                              <a:ext cx="600710" cy="227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D7848" w14:textId="77777777" w:rsidR="00AB4E96" w:rsidRPr="00271491" w:rsidRDefault="00AB4E96" w:rsidP="00AB4E96">
                                <w:r>
                                  <w:t>Building</w:t>
                                </w:r>
                              </w:p>
                            </w:txbxContent>
                          </wps:txbx>
                          <wps:bodyPr rot="0" vert="horz" wrap="square" lIns="0" tIns="0" rIns="0" bIns="0" anchor="t" anchorCtr="0" upright="1">
                            <a:noAutofit/>
                          </wps:bodyPr>
                        </wps:wsp>
                        <wps:wsp>
                          <wps:cNvPr id="1242569374" name="Text Box 1199"/>
                          <wps:cNvSpPr txBox="1">
                            <a:spLocks/>
                          </wps:cNvSpPr>
                          <wps:spPr bwMode="auto">
                            <a:xfrm>
                              <a:off x="233045" y="0"/>
                              <a:ext cx="600710" cy="227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6E323" w14:textId="77777777" w:rsidR="00AB4E96" w:rsidRPr="00271491" w:rsidRDefault="00AB4E96" w:rsidP="00AB4E96">
                                <w:r>
                                  <w:t>Absorber</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6923EE55" id="Canvas 38" o:spid="_x0000_s1115" editas="canvas" style="position:absolute;margin-left:295.45pt;margin-top:-5.55pt;width:160.85pt;height:182.4pt;z-index:251652608;mso-position-horizontal-relative:text;mso-position-vertical-relative:text" coordsize="20427,231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">
                  <v:shape id="_x0000_s1116" type="#_x0000_t75" style="position:absolute;width:20427;height:23164;visibility:visible;mso-wrap-style:square">
                    <v:fill o:detectmouseclick="t"/>
                    <v:path o:connecttype="none"/>
                  </v:shape>
                  <v:line id="Line 1140" o:spid="_x0000_s1117" style="position:absolute;visibility:visible;mso-wrap-style:square" from="2235,17894" to="17094,179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" strokeweight="2.25pt">
                    <o:lock v:ext="edit" shapetype="f"/>
                  </v:line>
                  <v:rect id="Rectangle 1141" o:spid="_x0000_s1118" style="position:absolute;left:2241;top:7607;width:9144;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" strokeweight="2.25pt">
                    <v:path arrowok="t"/>
                  </v:rect>
                  <v:line id="Line 1142" o:spid="_x0000_s1119" style="position:absolute;flip:x;visibility:visible;mso-wrap-style:square" from="2235,17894" to="3371,19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">
                    <o:lock v:ext="edit" shapetype="f"/>
                  </v:line>
                  <v:line id="Line 1143" o:spid="_x0000_s1120" style="position:absolute;flip:x;visibility:visible;mso-wrap-style:square" from="3371,17894" to="4508,19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">
                    <o:lock v:ext="edit" shapetype="f"/>
                  </v:line>
                  <v:line id="Line 1144" o:spid="_x0000_s1121" style="position:absolute;flip:x;visibility:visible;mso-wrap-style:square" from="4521,17894" to="5657,19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">
                    <o:lock v:ext="edit" shapetype="f"/>
                  </v:line>
                  <v:line id="Line 1145" o:spid="_x0000_s1122" style="position:absolute;flip:x;visibility:visible;mso-wrap-style:square" from="5664,17894" to="6794,19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">
                    <o:lock v:ext="edit" shapetype="f"/>
                  </v:line>
                  <v:line id="Line 1146" o:spid="_x0000_s1123" style="position:absolute;flip:x;visibility:visible;mso-wrap-style:square" from="6807,17894" to="7937,19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">
                    <o:lock v:ext="edit" shapetype="f"/>
                  </v:line>
                  <v:line id="Line 1147" o:spid="_x0000_s1124" style="position:absolute;flip:x;visibility:visible;mso-wrap-style:square" from="7950,17894" to="9086,190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">
                    <o:lock v:ext="edit" shapetype="f"/>
                  </v:line>
                  <v:line id="Line 1148" o:spid="_x0000_s1125" style="position:absolute;flip:x;visibility:visible;mso-wrap-style:square" from="9086,17894" to="10223,19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">
                    <o:lock v:ext="edit" shapetype="f"/>
                  </v:line>
                  <v:line id="Line 1149" o:spid="_x0000_s1126" style="position:absolute;flip:x;visibility:visible;mso-wrap-style:square" from="10236,17894" to="11372,19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">
                    <o:lock v:ext="edit" shapetype="f"/>
                  </v:line>
                  <v:line id="Line 1150" o:spid="_x0000_s1127" style="position:absolute;flip:x;visibility:visible;mso-wrap-style:square" from="11379,17894" to="12515,190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">
                    <o:lock v:ext="edit" shapetype="f"/>
                  </v:line>
                  <v:line id="Line 1151" o:spid="_x0000_s1128" style="position:absolute;flip:x;visibility:visible;mso-wrap-style:square" from="12522,17894" to="13646,19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">
                    <o:lock v:ext="edit" shapetype="f"/>
                  </v:line>
                  <v:line id="Line 1152" o:spid="_x0000_s1129" style="position:absolute;visibility:visible;mso-wrap-style:square" from="12522,9893" to="17100,98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">
                    <o:lock v:ext="edit" shapetype="f"/>
                  </v:line>
                  <v:line id="Line 1153" o:spid="_x0000_s1130" style="position:absolute;flip:x;visibility:visible;mso-wrap-style:square" from="13665,17894" to="14789,19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">
                    <o:lock v:ext="edit" shapetype="f"/>
                  </v:line>
                  <v:line id="Line 1154" o:spid="_x0000_s1131" style="position:absolute;flip:x;visibility:visible;mso-wrap-style:square" from="14801,17894" to="15938,19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">
                    <o:lock v:ext="edit" shapetype="f"/>
                  </v:line>
                  <v:line id="Line 1155" o:spid="_x0000_s1132" style="position:absolute;flip:x;visibility:visible;mso-wrap-style:square" from="15951,17894" to="17049,190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">
                    <o:lock v:ext="edit" shapetype="f"/>
                  </v:line>
                  <v:line id="Line 1156" o:spid="_x0000_s1133" style="position:absolute;flip:y;visibility:visible;mso-wrap-style:square" from="14808,9893" to="14814,17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">
                    <v:stroke endarrow="block" endarrowlength="long"/>
                    <o:lock v:ext="edit" shapetype="f"/>
                  </v:line>
                  <v:shape id="Text Box 1157" o:spid="_x0000_s1134" type="#_x0000_t202" style="position:absolute;left:1593;top:13906;width:1658;height:203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" filled="f" stroked="f">
                    <v:path arrowok="t"/>
                    <v:textbox style="mso-fit-shape-to-text:t" inset="0,0,0,0">
                      <w:txbxContent>
                        <w:p w14:paraId="2AB46C6A" w14:textId="77777777" w:rsidR="00AB4E96" w:rsidRPr="001B4CB5" w:rsidRDefault="00587B53" w:rsidP="00AB4E96">
                          <w:r w:rsidRPr="00053DCB">
                            <w:rPr>
                              <w:noProof/>
                              <w:position w:val="-10"/>
                            </w:rPr>
                            <w:object w:dxaOrig="260" w:dyaOrig="320" w14:anchorId="7B721DA0">
                              <v:shape id="_x0000_i1093" type="#_x0000_t75" alt="" style="width:13.6pt;height:14.95pt;mso-width-percent:0;mso-height-percent:0;mso-width-percent:0;mso-height-percent:0">
                                <v:imagedata r:id="rId40" o:title=""/>
                              </v:shape>
                              <o:OLEObject Type="Embed" ProgID="Equation.3" ShapeID="_x0000_i1093" DrawAspect="Content" ObjectID="_1757508766" r:id="rId52"/>
                            </w:object>
                          </w:r>
                        </w:p>
                      </w:txbxContent>
                    </v:textbox>
                  </v:shape>
                  <v:shape id="Text Box 1158" o:spid="_x0000_s1135" type="#_x0000_t202" style="position:absolute;left:5949;top:8750;width:2039;height:203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" filled="f" stroked="f">
                    <v:path arrowok="t"/>
                    <v:textbox style="mso-fit-shape-to-text:t" inset="0,0,0,0">
                      <w:txbxContent>
                        <w:p w14:paraId="02A17C04" w14:textId="77777777" w:rsidR="00AB4E96" w:rsidRPr="001B4CB5" w:rsidRDefault="00587B53" w:rsidP="00AB4E96">
                          <w:r w:rsidRPr="00053DCB">
                            <w:rPr>
                              <w:noProof/>
                              <w:position w:val="-10"/>
                            </w:rPr>
                            <w:object w:dxaOrig="320" w:dyaOrig="320" w14:anchorId="7D59AA27">
                              <v:shape id="_x0000_i1092" type="#_x0000_t75" alt="" style="width:14.95pt;height:14.95pt;mso-width-percent:0;mso-height-percent:0;mso-width-percent:0;mso-height-percent:0">
                                <v:imagedata r:id="rId42" o:title=""/>
                              </v:shape>
                              <o:OLEObject Type="Embed" ProgID="Equation.3" ShapeID="_x0000_i1092" DrawAspect="Content" ObjectID="_1757508767" r:id="rId53"/>
                            </w:object>
                          </w:r>
                        </w:p>
                      </w:txbxContent>
                    </v:textbox>
                  </v:shape>
                  <v:line id="Line 1159" o:spid="_x0000_s1136" style="position:absolute;flip:y;visibility:visible;mso-wrap-style:square" from="9353,3035" to="9359,7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">
                    <v:stroke endarrow="block" endarrowlength="long"/>
                    <o:lock v:ext="edit" shapetype="f"/>
                  </v:line>
                  <v:shape id="Text Box 1160" o:spid="_x0000_s1137" type="#_x0000_t202" style="position:absolute;left:10020;top:4756;width:1149;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" filled="f" stroked="f">
                    <v:path arrowok="t"/>
                    <v:textbox inset="0,0,0,0">
                      <w:txbxContent>
                        <w:p w14:paraId="34AC3F42" w14:textId="77777777" w:rsidR="00AB4E96" w:rsidRPr="00947A3B" w:rsidRDefault="00AB4E96" w:rsidP="00AB4E96">
                          <w:pPr>
                            <w:rPr>
                              <w:i/>
                            </w:rPr>
                          </w:pPr>
                          <w:r>
                            <w:rPr>
                              <w:i/>
                            </w:rPr>
                            <w:t>f</w:t>
                          </w:r>
                        </w:p>
                      </w:txbxContent>
                    </v:textbox>
                  </v:shape>
                  <v:shape id="Text Box 1161" o:spid="_x0000_s1138" type="#_x0000_t202" style="position:absolute;left:15951;top:12185;width:1149;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" filled="f" stroked="f">
                    <v:path arrowok="t"/>
                    <v:textbox inset="0,0,0,0">
                      <w:txbxContent>
                        <w:p w14:paraId="583D1322" w14:textId="77777777" w:rsidR="00AB4E96" w:rsidRPr="00947A3B" w:rsidRDefault="00AB4E96" w:rsidP="00AB4E96">
                          <w:pPr>
                            <w:rPr>
                              <w:i/>
                            </w:rPr>
                          </w:pPr>
                          <w:r>
                            <w:rPr>
                              <w:i/>
                            </w:rPr>
                            <w:t>y</w:t>
                          </w:r>
                        </w:p>
                      </w:txbxContent>
                    </v:textbox>
                  </v:shape>
                  <v:shape id="Text Box 1162" o:spid="_x0000_s1139" type="#_x0000_t202" style="position:absolute;left:1098;top:20180;width:17151;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" filled="f" stroked="f">
                    <v:path arrowok="t"/>
                    <v:textbox inset="0,0,0,0">
                      <w:txbxContent>
                        <w:p w14:paraId="26FE78C9" w14:textId="77777777" w:rsidR="00AB4E96" w:rsidRPr="00665BB8" w:rsidRDefault="00AB4E96" w:rsidP="00AB4E96">
                          <w:pPr>
                            <w:rPr>
                              <w:i/>
                              <w:iCs/>
                            </w:rPr>
                          </w:pPr>
                          <w:r w:rsidRPr="00665BB8">
                            <w:rPr>
                              <w:i/>
                              <w:iCs/>
                            </w:rPr>
                            <w:t>Figure 6: 2DOF system</w:t>
                          </w:r>
                        </w:p>
                      </w:txbxContent>
                    </v:textbox>
                  </v:shape>
                  <v:group id="Group 1163" o:spid="_x0000_s1140" style="position:absolute;left:3384;top:12179;width:2286;height:5708" coordorigin="3696,3429" coordsize="459,1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">
                    <v:line id="Line 1164" o:spid="_x0000_s1141" style="position:absolute;flip:x;visibility:visible;mso-wrap-style:square" from="3696,3429" to="4002,35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">
                      <o:lock v:ext="edit" shapetype="f"/>
                    </v:line>
                    <v:line id="Line 1165" o:spid="_x0000_s1142" style="position:absolute;visibility:visible;mso-wrap-style:square" from="3696,3583" to="4155,37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">
                      <o:lock v:ext="edit" shapetype="f"/>
                    </v:line>
                    <v:line id="Line 1166" o:spid="_x0000_s1143" style="position:absolute;flip:x;visibility:visible;mso-wrap-style:square" from="3696,3737" to="4155,3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">
                      <o:lock v:ext="edit" shapetype="f"/>
                    </v:line>
                    <v:line id="Line 1167" o:spid="_x0000_s1144" style="position:absolute;visibility:visible;mso-wrap-style:square" from="3696,3892" to="4155,40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">
                      <o:lock v:ext="edit" shapetype="f"/>
                    </v:line>
                    <v:line id="Line 1168" o:spid="_x0000_s1145" style="position:absolute;flip:x;visibility:visible;mso-wrap-style:square" from="3696,4046" to="4155,42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">
                      <o:lock v:ext="edit" shapetype="f"/>
                    </v:line>
                    <v:line id="Line 1169" o:spid="_x0000_s1146" style="position:absolute;visibility:visible;mso-wrap-style:square" from="3696,4200" to="4155,43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">
                      <o:lock v:ext="edit" shapetype="f"/>
                    </v:line>
                    <v:line id="Line 1170" o:spid="_x0000_s1147" style="position:absolute;flip:x;visibility:visible;mso-wrap-style:square" from="3849,4354" to="4155,45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">
                      <o:lock v:ext="edit" shapetype="f"/>
                    </v:line>
                  </v:group>
                  <v:group id="Group 1171" o:spid="_x0000_s1148" style="position:absolute;left:7956;top:12179;width:2286;height:5715" coordorigin="6866,4548" coordsize="360,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">
                    <v:line id="Line 1172" o:spid="_x0000_s1149" style="position:absolute;visibility:visible;mso-wrap-style:square" from="7046,4548" to="7047,50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">
                      <o:lock v:ext="edit" shapetype="f"/>
                    </v:line>
                    <v:line id="Line 1173" o:spid="_x0000_s1150" style="position:absolute;visibility:visible;mso-wrap-style:square" from="6866,5088" to="7226,50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">
                      <o:lock v:ext="edit" shapetype="f"/>
                    </v:line>
                    <v:line id="Line 1174" o:spid="_x0000_s1151" style="position:absolute;visibility:visible;mso-wrap-style:square" from="6866,4908" to="6867,54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">
                      <o:lock v:ext="edit" shapetype="f"/>
                    </v:line>
                    <v:line id="Line 1175" o:spid="_x0000_s1152" style="position:absolute;visibility:visible;mso-wrap-style:square" from="6866,5448" to="7226,54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">
                      <o:lock v:ext="edit" shapetype="f"/>
                    </v:line>
                    <v:line id="Line 1176" o:spid="_x0000_s1153" style="position:absolute;flip:y;visibility:visible;mso-wrap-style:square" from="7226,4908" to="7226,54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">
                      <o:lock v:ext="edit" shapetype="f"/>
                    </v:line>
                    <v:line id="Line 1177" o:spid="_x0000_s1154" style="position:absolute;visibility:visible;mso-wrap-style:square" from="7046,5448" to="7046,59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">
                      <o:lock v:ext="edit" shapetype="f"/>
                    </v:line>
                  </v:group>
                  <v:shape id="Text Box 1178" o:spid="_x0000_s1155" type="#_x0000_t202" style="position:absolute;left:11099;top:13893;width:1785;height:203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" filled="f" stroked="f">
                    <v:path arrowok="t"/>
                    <v:textbox style="mso-fit-shape-to-text:t" inset="0,0,0,0">
                      <w:txbxContent>
                        <w:p w14:paraId="5ABF8A7A" w14:textId="77777777" w:rsidR="00AB4E96" w:rsidRPr="008B63BE" w:rsidRDefault="00587B53" w:rsidP="00AB4E96">
                          <w:pPr>
                            <w:rPr>
                              <w:rFonts w:ascii="Symbol" w:hAnsi="Symbol"/>
                            </w:rPr>
                          </w:pPr>
                          <w:r w:rsidRPr="00053DCB">
                            <w:rPr>
                              <w:rFonts w:ascii="Symbol" w:hAnsi="Symbol"/>
                              <w:noProof/>
                              <w:position w:val="-10"/>
                            </w:rPr>
                            <w:object w:dxaOrig="280" w:dyaOrig="320" w14:anchorId="77E1FB38">
                              <v:shape id="_x0000_i1091" type="#_x0000_t75" alt="" style="width:13.6pt;height:14.95pt;mso-width-percent:0;mso-height-percent:0;mso-width-percent:0;mso-height-percent:0">
                                <v:imagedata r:id="rId44" o:title=""/>
                              </v:shape>
                              <o:OLEObject Type="Embed" ProgID="Equation.3" ShapeID="_x0000_i1091" DrawAspect="Content" ObjectID="_1757508768" r:id="rId54"/>
                            </w:object>
                          </w:r>
                        </w:p>
                      </w:txbxContent>
                    </v:textbox>
                  </v:shape>
                  <v:rect id="Rectangle 1179" o:spid="_x0000_s1156" style="position:absolute;left:2457;top:2032;width:3448;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" strokeweight="2.25pt">
                    <v:path arrowok="t"/>
                  </v:rect>
                  <v:group id="Group 1180" o:spid="_x0000_s1157" style="position:absolute;left:2457;top:4330;width:1149;height:3385" coordorigin="3696,3429" coordsize="459,1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">
                    <v:line id="Line 1181" o:spid="_x0000_s1158" style="position:absolute;flip:x;visibility:visible;mso-wrap-style:square" from="3696,3429" to="4002,35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">
                      <o:lock v:ext="edit" shapetype="f"/>
                    </v:line>
                    <v:line id="Line 1182" o:spid="_x0000_s1159" style="position:absolute;visibility:visible;mso-wrap-style:square" from="3696,3583" to="4155,37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">
                      <o:lock v:ext="edit" shapetype="f"/>
                    </v:line>
                    <v:line id="Line 1183" o:spid="_x0000_s1160" style="position:absolute;flip:x;visibility:visible;mso-wrap-style:square" from="3696,3737" to="4155,3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">
                      <o:lock v:ext="edit" shapetype="f"/>
                    </v:line>
                    <v:line id="Line 1184" o:spid="_x0000_s1161" style="position:absolute;visibility:visible;mso-wrap-style:square" from="3696,3892" to="4155,40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">
                      <o:lock v:ext="edit" shapetype="f"/>
                    </v:line>
                    <v:line id="Line 1185" o:spid="_x0000_s1162" style="position:absolute;flip:x;visibility:visible;mso-wrap-style:square" from="3696,4046" to="4155,42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">
                      <o:lock v:ext="edit" shapetype="f"/>
                    </v:line>
                    <v:line id="Line 1186" o:spid="_x0000_s1163" style="position:absolute;visibility:visible;mso-wrap-style:square" from="3696,4200" to="4155,43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">
                      <o:lock v:ext="edit" shapetype="f"/>
                    </v:line>
                    <v:line id="Line 1187" o:spid="_x0000_s1164" style="position:absolute;flip:x;visibility:visible;mso-wrap-style:square" from="3849,4354" to="4155,45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">
                      <o:lock v:ext="edit" shapetype="f"/>
                    </v:line>
                  </v:group>
                  <v:group id="Group 1188" o:spid="_x0000_s1165" style="position:absolute;left:4756;top:4330;width:1149;height:3391" coordorigin="6866,4548" coordsize="360,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">
                    <v:line id="Line 1189" o:spid="_x0000_s1166" style="position:absolute;visibility:visible;mso-wrap-style:square" from="7046,4548" to="7047,50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">
                      <o:lock v:ext="edit" shapetype="f"/>
                    </v:line>
                    <v:line id="Line 1190" o:spid="_x0000_s1167" style="position:absolute;visibility:visible;mso-wrap-style:square" from="6866,5088" to="7226,50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">
                      <o:lock v:ext="edit" shapetype="f"/>
                    </v:line>
                    <v:line id="Line 1191" o:spid="_x0000_s1168" style="position:absolute;visibility:visible;mso-wrap-style:square" from="6866,4908" to="6867,54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">
                      <o:lock v:ext="edit" shapetype="f"/>
                    </v:line>
                    <v:line id="Line 1192" o:spid="_x0000_s1169" style="position:absolute;visibility:visible;mso-wrap-style:square" from="6866,5448" to="7226,54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">
                      <o:lock v:ext="edit" shapetype="f"/>
                    </v:line>
                    <v:line id="Line 1193" o:spid="_x0000_s1170" style="position:absolute;flip:y;visibility:visible;mso-wrap-style:square" from="7226,4908" to="7226,54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">
                      <o:lock v:ext="edit" shapetype="f"/>
                    </v:line>
                    <v:line id="Line 1194" o:spid="_x0000_s1171" style="position:absolute;visibility:visible;mso-wrap-style:square" from="7046,5448" to="7046,59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">
                      <o:lock v:ext="edit" shapetype="f"/>
                    </v:line>
                  </v:group>
                  <v:shape id="Text Box 1195" o:spid="_x0000_s1172" type="#_x0000_t202" style="position:absolute;left:3314;top:2032;width:2191;height:194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" filled="f" stroked="f">
                    <v:path arrowok="t"/>
                    <v:textbox style="mso-fit-shape-to-text:t" inset="0,0,0,0">
                      <w:txbxContent>
                        <w:p w14:paraId="371D8341" w14:textId="77777777" w:rsidR="00AB4E96" w:rsidRPr="001B4CB5" w:rsidRDefault="00587B53" w:rsidP="00AB4E96">
                          <w:r w:rsidRPr="00053DCB">
                            <w:rPr>
                              <w:noProof/>
                              <w:position w:val="-10"/>
                              <w:lang w:val="en-GB"/>
                            </w:rPr>
                            <w:object w:dxaOrig="360" w:dyaOrig="320" w14:anchorId="06CF302C">
                              <v:shape id="_x0000_i1090" type="#_x0000_t75" alt="" style="width:17.65pt;height:14.95pt;mso-width-percent:0;mso-height-percent:0;mso-width-percent:0;mso-height-percent:0">
                                <v:imagedata r:id="rId46" o:title=""/>
                              </v:shape>
                              <o:OLEObject Type="Embed" ProgID="Equation.3" ShapeID="_x0000_i1090" DrawAspect="Content" ObjectID="_1757508769" r:id="rId55"/>
                            </w:object>
                          </w:r>
                        </w:p>
                      </w:txbxContent>
                    </v:textbox>
                  </v:shape>
                  <v:shape id="Text Box 1196" o:spid="_x0000_s1173" type="#_x0000_t202" style="position:absolute;left:539;top:4806;width:1785;height:233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" filled="f" stroked="f">
                    <v:path arrowok="t"/>
                    <v:textbox style="mso-fit-shape-to-text:t" inset="0,0,0,0">
                      <w:txbxContent>
                        <w:p w14:paraId="15C8E182" w14:textId="77777777" w:rsidR="00AB4E96" w:rsidRPr="00053DCB" w:rsidRDefault="00587B53" w:rsidP="00AB4E96">
                          <w:pPr>
                            <w:rPr>
                              <w:sz w:val="32"/>
                            </w:rPr>
                          </w:pPr>
                          <w:r w:rsidRPr="00053DCB">
                            <w:rPr>
                              <w:noProof/>
                              <w:position w:val="-10"/>
                              <w:sz w:val="32"/>
                            </w:rPr>
                            <w:object w:dxaOrig="280" w:dyaOrig="320" w14:anchorId="60D7A027">
                              <v:shape id="_x0000_i1089" type="#_x0000_t75" alt="" style="width:13.6pt;height:14.95pt;mso-width-percent:0;mso-height-percent:0;mso-width-percent:0;mso-height-percent:0" o:ole="">
                                <v:imagedata r:id="rId48" o:title=""/>
                              </v:shape>
                              <o:OLEObject Type="Embed" ProgID="Equation.3" ShapeID="_x0000_i1089" DrawAspect="Content" ObjectID="_1757508770" r:id="rId56"/>
                            </w:object>
                          </w:r>
                        </w:p>
                      </w:txbxContent>
                    </v:textbox>
                  </v:shape>
                  <v:shape id="Text Box 1197" o:spid="_x0000_s1174" type="#_x0000_t202" style="position:absolute;left:6286;top:4711;width:2038;height:203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" filled="f" stroked="f">
                    <v:path arrowok="t"/>
                    <v:textbox style="mso-fit-shape-to-text:t" inset="0,0,0,0">
                      <w:txbxContent>
                        <w:p w14:paraId="077BFECC" w14:textId="77777777" w:rsidR="00AB4E96" w:rsidRPr="008B63BE" w:rsidRDefault="00587B53" w:rsidP="00AB4E96">
                          <w:pPr>
                            <w:rPr>
                              <w:rFonts w:ascii="Symbol" w:hAnsi="Symbol"/>
                            </w:rPr>
                          </w:pPr>
                          <w:r w:rsidRPr="00053DCB">
                            <w:rPr>
                              <w:rFonts w:ascii="Symbol" w:hAnsi="Symbol"/>
                              <w:noProof/>
                              <w:position w:val="-10"/>
                            </w:rPr>
                            <w:object w:dxaOrig="320" w:dyaOrig="320" w14:anchorId="1970C480">
                              <v:shape id="_x0000_i1088" type="#_x0000_t75" alt="" style="width:14.95pt;height:14.95pt;mso-width-percent:0;mso-height-percent:0;mso-width-percent:0;mso-height-percent:0" o:ole="">
                                <v:imagedata r:id="rId50" o:title=""/>
                              </v:shape>
                              <o:OLEObject Type="Embed" ProgID="Equation.3" ShapeID="_x0000_i1088" DrawAspect="Content" ObjectID="_1757508771" r:id="rId57"/>
                            </w:object>
                          </w:r>
                        </w:p>
                      </w:txbxContent>
                    </v:textbox>
                  </v:shape>
                  <v:shape id="Text Box 1198" o:spid="_x0000_s1175" type="#_x0000_t202" style="position:absolute;left:12141;top:7143;width:6007;height:22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" filled="f" stroked="f">
                    <v:path arrowok="t"/>
                    <v:textbox inset="0,0,0,0">
                      <w:txbxContent>
                        <w:p w14:paraId="549D7848" w14:textId="77777777" w:rsidR="00AB4E96" w:rsidRPr="00271491" w:rsidRDefault="00AB4E96" w:rsidP="00AB4E96">
                          <w:r>
                            <w:t>Building</w:t>
                          </w:r>
                        </w:p>
                      </w:txbxContent>
                    </v:textbox>
                  </v:shape>
                  <v:shape id="Text Box 1199" o:spid="_x0000_s1176" type="#_x0000_t202" style="position:absolute;left:2330;width:6007;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" filled="f" stroked="f">
                    <v:path arrowok="t"/>
                    <v:textbox inset="0,0,0,0">
                      <w:txbxContent>
                        <w:p w14:paraId="2FF6E323" w14:textId="77777777" w:rsidR="00AB4E96" w:rsidRPr="00271491" w:rsidRDefault="00AB4E96" w:rsidP="00AB4E96">
                          <w:r>
                            <w:t>Absorber</w:t>
                          </w:r>
                        </w:p>
                      </w:txbxContent>
                    </v:textbox>
                  </v:shape>
                  <w10:wrap type="square"/>
                </v:group>
              </w:pict>
            </mc:Fallback>
          </mc:AlternateContent>
        </w:r>
        <w:r w:rsidR="0086739D" w:rsidDel="00A152B8">
          <w:delText>5   Two Degree-of-Freedom</w:delText>
        </w:r>
        <w:r w:rsidR="00C77156" w:rsidDel="00A152B8">
          <w:delText xml:space="preserve"> </w:delText>
        </w:r>
        <w:r w:rsidR="0086739D" w:rsidDel="00A152B8">
          <w:delText>Analysis</w:delText>
        </w:r>
      </w:del>
    </w:p>
    <w:p w14:paraId="6A62F151" w14:textId="77777777" w:rsidR="0086739D" w:rsidDel="00A152B8" w:rsidRDefault="0086739D" w:rsidP="005E7C0F">
      <w:pPr>
        <w:pStyle w:val="Heading2"/>
        <w:rPr>
          <w:del w:id="168" w:author="John S. Biggins" w:date="2023-09-28T15:50:00Z"/>
        </w:rPr>
      </w:pPr>
      <w:del w:id="169" w:author="John S. Biggins" w:date="2023-09-28T15:50:00Z">
        <w:r w:rsidDel="00A152B8">
          <w:delText>5.1   Optimising the absorber damping</w:delText>
        </w:r>
      </w:del>
    </w:p>
    <w:p w14:paraId="70D08DA2" w14:textId="77777777" w:rsidR="0046678F" w:rsidDel="00A152B8" w:rsidRDefault="0046678F" w:rsidP="0046678F">
      <w:pPr>
        <w:spacing w:before="240"/>
        <w:rPr>
          <w:del w:id="170" w:author="John S. Biggins" w:date="2023-09-28T15:50:00Z"/>
          <w:lang w:val="en-GB"/>
        </w:rPr>
      </w:pPr>
      <w:del w:id="171" w:author="John S. Biggins" w:date="2023-09-28T15:50:00Z">
        <w:r w:rsidDel="00A152B8">
          <w:rPr>
            <w:lang w:val="en-GB"/>
          </w:rPr>
          <w:delText xml:space="preserve">Now consider the addition of a tuned absorber to the model building. This is shown in idealised form in </w:delText>
        </w:r>
        <w:r w:rsidR="00104A4F" w:rsidDel="00A152B8">
          <w:rPr>
            <w:lang w:val="en-GB"/>
          </w:rPr>
          <w:delText>Fig.</w:delText>
        </w:r>
        <w:r w:rsidDel="00A152B8">
          <w:rPr>
            <w:lang w:val="en-GB"/>
          </w:rPr>
          <w:delText xml:space="preserve"> </w:delText>
        </w:r>
        <w:r w:rsidR="00104A4F" w:rsidDel="00A152B8">
          <w:rPr>
            <w:lang w:val="en-GB"/>
          </w:rPr>
          <w:delText>6</w:delText>
        </w:r>
        <w:r w:rsidDel="00A152B8">
          <w:rPr>
            <w:lang w:val="en-GB"/>
          </w:rPr>
          <w:delText xml:space="preserve"> (a photograph of the absorber used on the model structure is shown in </w:delText>
        </w:r>
        <w:r w:rsidR="00104A4F" w:rsidDel="00A152B8">
          <w:rPr>
            <w:lang w:val="en-GB"/>
          </w:rPr>
          <w:delText>Fig. 7</w:delText>
        </w:r>
        <w:r w:rsidDel="00A152B8">
          <w:rPr>
            <w:lang w:val="en-GB"/>
          </w:rPr>
          <w:delText>). The moving mass (</w:delText>
        </w:r>
        <w:r w:rsidR="00587B53" w:rsidRPr="00053DCB">
          <w:rPr>
            <w:noProof/>
            <w:position w:val="-10"/>
            <w:lang w:val="en-GB"/>
          </w:rPr>
          <w:object w:dxaOrig="360" w:dyaOrig="320" w14:anchorId="6D414C9F">
            <v:shape id="_x0000_i1065" type="#_x0000_t75" alt="" style="width:17.65pt;height:14.95pt;mso-width-percent:0;mso-height-percent:0;mso-width-percent:0;mso-height-percent:0" o:ole="">
              <v:imagedata r:id="rId46" o:title=""/>
            </v:shape>
            <o:OLEObject Type="Embed" ProgID="Equation.3" ShapeID="_x0000_i1065" DrawAspect="Content" ObjectID="_1757508728" r:id="rId58"/>
          </w:object>
        </w:r>
        <w:r w:rsidDel="00A152B8">
          <w:rPr>
            <w:lang w:val="en-GB"/>
          </w:rPr>
          <w:delText>) of the absorber is approximately 0.1</w:delText>
        </w:r>
        <w:r w:rsidR="00CD47EC" w:rsidDel="00A152B8">
          <w:rPr>
            <w:lang w:val="en-GB"/>
          </w:rPr>
          <w:delText>5</w:delText>
        </w:r>
        <w:r w:rsidDel="00A152B8">
          <w:rPr>
            <w:lang w:val="en-GB"/>
          </w:rPr>
          <w:delText xml:space="preserve"> kg.</w:delText>
        </w:r>
      </w:del>
    </w:p>
    <w:p w14:paraId="0BD67E8F" w14:textId="77777777" w:rsidR="005214DE" w:rsidRPr="00643A91" w:rsidDel="00A152B8" w:rsidRDefault="005214DE">
      <w:pPr>
        <w:spacing w:before="240"/>
        <w:rPr>
          <w:del w:id="172" w:author="John S. Biggins" w:date="2023-09-28T15:50:00Z"/>
          <w:color w:val="000000"/>
          <w:shd w:val="clear" w:color="auto" w:fill="FFFFFF"/>
        </w:rPr>
      </w:pPr>
      <w:del w:id="173" w:author="John S. Biggins" w:date="2023-09-28T15:50:00Z">
        <w:r w:rsidRPr="00643A91" w:rsidDel="00A152B8">
          <w:rPr>
            <w:color w:val="000000"/>
            <w:shd w:val="clear" w:color="auto" w:fill="FFFFFF"/>
          </w:rPr>
          <w:delText xml:space="preserve">In this section, in addition to the </w:delText>
        </w:r>
        <w:r w:rsidRPr="00643A91" w:rsidDel="00A152B8">
          <w:rPr>
            <w:color w:val="000000"/>
            <w:sz w:val="20"/>
            <w:shd w:val="clear" w:color="auto" w:fill="FFFFFF"/>
          </w:rPr>
          <w:delText>--m1, --k1, --l1</w:delText>
        </w:r>
        <w:r w:rsidRPr="00643A91" w:rsidDel="00A152B8">
          <w:rPr>
            <w:color w:val="000000"/>
            <w:shd w:val="clear" w:color="auto" w:fill="FFFFFF"/>
          </w:rPr>
          <w:delText xml:space="preserve"> and </w:delText>
        </w:r>
        <w:r w:rsidRPr="00643A91" w:rsidDel="00A152B8">
          <w:rPr>
            <w:color w:val="000000"/>
            <w:sz w:val="20"/>
            <w:shd w:val="clear" w:color="auto" w:fill="FFFFFF"/>
          </w:rPr>
          <w:delText>--f1</w:delText>
        </w:r>
        <w:r w:rsidRPr="00643A91" w:rsidDel="00A152B8">
          <w:rPr>
            <w:color w:val="000000"/>
            <w:shd w:val="clear" w:color="auto" w:fill="FFFFFF"/>
          </w:rPr>
          <w:delText xml:space="preserve"> you used in §4.1, you will also need to provide values for </w:delText>
        </w:r>
        <w:r w:rsidRPr="00643A91" w:rsidDel="00A152B8">
          <w:rPr>
            <w:color w:val="000000"/>
            <w:sz w:val="20"/>
            <w:shd w:val="clear" w:color="auto" w:fill="FFFFFF"/>
          </w:rPr>
          <w:delText xml:space="preserve">--m2, --k2 </w:delText>
        </w:r>
        <w:r w:rsidRPr="00643A91" w:rsidDel="00A152B8">
          <w:rPr>
            <w:color w:val="000000"/>
            <w:shd w:val="clear" w:color="auto" w:fill="FFFFFF"/>
          </w:rPr>
          <w:delText xml:space="preserve">and </w:delText>
        </w:r>
        <w:r w:rsidRPr="00643A91" w:rsidDel="00A152B8">
          <w:rPr>
            <w:color w:val="000000"/>
            <w:sz w:val="20"/>
            <w:shd w:val="clear" w:color="auto" w:fill="FFFFFF"/>
          </w:rPr>
          <w:delText xml:space="preserve">--l2 </w:delText>
        </w:r>
        <w:r w:rsidRPr="00643A91" w:rsidDel="00A152B8">
          <w:rPr>
            <w:color w:val="000000"/>
            <w:shd w:val="clear" w:color="auto" w:fill="FFFFFF"/>
          </w:rPr>
          <w:delText>(λ</w:delText>
        </w:r>
        <w:r w:rsidRPr="00643A91" w:rsidDel="00A152B8">
          <w:rPr>
            <w:rFonts w:ascii="Cambria Math" w:hAnsi="Cambria Math" w:cs="Cambria Math"/>
            <w:color w:val="000000"/>
            <w:shd w:val="clear" w:color="auto" w:fill="FFFFFF"/>
          </w:rPr>
          <w:delText>₂</w:delText>
        </w:r>
        <w:r w:rsidRPr="00643A91" w:rsidDel="00A152B8">
          <w:rPr>
            <w:color w:val="000000"/>
            <w:shd w:val="clear" w:color="auto" w:fill="FFFFFF"/>
          </w:rPr>
          <w:delText>)</w:delText>
        </w:r>
      </w:del>
    </w:p>
    <w:p w14:paraId="3EC1ED6B" w14:textId="77777777" w:rsidR="0025745B" w:rsidDel="00A152B8" w:rsidRDefault="0046678F">
      <w:pPr>
        <w:spacing w:before="240"/>
        <w:rPr>
          <w:del w:id="174" w:author="John S. Biggins" w:date="2023-09-28T15:50:00Z"/>
          <w:lang w:val="en-GB"/>
        </w:rPr>
      </w:pPr>
      <w:del w:id="175" w:author="John S. Biggins" w:date="2023-09-28T15:50:00Z">
        <w:r w:rsidDel="00A152B8">
          <w:rPr>
            <w:lang w:val="en-GB"/>
          </w:rPr>
          <w:delText>First, calculate the appropriate spring constant</w:delText>
        </w:r>
        <w:r w:rsidR="002B6772" w:rsidDel="00A152B8">
          <w:rPr>
            <w:iCs/>
            <w:lang w:val="en-GB"/>
          </w:rPr>
          <w:delText xml:space="preserve"> </w:delText>
        </w:r>
        <w:r w:rsidR="00587B53" w:rsidRPr="002B6772">
          <w:rPr>
            <w:noProof/>
            <w:position w:val="-10"/>
            <w:lang w:val="en-GB"/>
          </w:rPr>
          <w:object w:dxaOrig="280" w:dyaOrig="320" w14:anchorId="0E0D909E">
            <v:shape id="_x0000_i1064" type="#_x0000_t75" alt="" style="width:13.6pt;height:14.95pt;mso-width-percent:0;mso-height-percent:0;mso-width-percent:0;mso-height-percent:0" o:ole="">
              <v:imagedata r:id="rId59" o:title=""/>
            </v:shape>
            <o:OLEObject Type="Embed" ProgID="Equation.3" ShapeID="_x0000_i1064" DrawAspect="Content" ObjectID="_1757508729" r:id="rId60"/>
          </w:object>
        </w:r>
        <w:r w:rsidR="000D0BDD" w:rsidDel="00A152B8">
          <w:rPr>
            <w:lang w:val="en-GB"/>
          </w:rPr>
          <w:delText xml:space="preserve"> such that </w:delText>
        </w:r>
        <w:r w:rsidR="00087143" w:rsidDel="00A152B8">
          <w:rPr>
            <w:lang w:val="en-GB"/>
          </w:rPr>
          <w:delText>the absorber is ‘</w:delText>
        </w:r>
        <w:r w:rsidDel="00A152B8">
          <w:rPr>
            <w:lang w:val="en-GB"/>
          </w:rPr>
          <w:delText xml:space="preserve">tuned’ </w:delText>
        </w:r>
        <w:r w:rsidR="00087143" w:rsidDel="00A152B8">
          <w:rPr>
            <w:lang w:val="en-GB"/>
          </w:rPr>
          <w:delText xml:space="preserve">(recall from Part </w:delText>
        </w:r>
        <w:r w:rsidR="00AF7608" w:rsidDel="00A152B8">
          <w:rPr>
            <w:lang w:val="en-GB"/>
          </w:rPr>
          <w:delText>I</w:delText>
        </w:r>
        <w:r w:rsidR="00087143" w:rsidDel="00A152B8">
          <w:rPr>
            <w:lang w:val="en-GB"/>
          </w:rPr>
          <w:delText xml:space="preserve">A, that this requires the </w:delText>
        </w:r>
        <w:r w:rsidDel="00A152B8">
          <w:rPr>
            <w:lang w:val="en-GB"/>
          </w:rPr>
          <w:delText>undamped natural frequency of the absorber in isolation to be the same as the frequency of the troublesome resonance it is being used to eliminate.)</w:delText>
        </w:r>
      </w:del>
    </w:p>
    <w:p w14:paraId="30BE07ED" w14:textId="77777777" w:rsidR="0086739D" w:rsidDel="00A152B8" w:rsidRDefault="00587B53">
      <w:pPr>
        <w:spacing w:before="240"/>
        <w:rPr>
          <w:del w:id="176" w:author="John S. Biggins" w:date="2023-09-28T15:50:00Z"/>
          <w:lang w:val="en-GB"/>
        </w:rPr>
      </w:pPr>
      <w:del w:id="177" w:author="John S. Biggins" w:date="2023-09-28T15:50:00Z">
        <w:r w:rsidRPr="002B6772">
          <w:rPr>
            <w:noProof/>
            <w:position w:val="-10"/>
            <w:lang w:val="en-GB"/>
          </w:rPr>
          <w:object w:dxaOrig="280" w:dyaOrig="320" w14:anchorId="1C84BE9B">
            <v:shape id="_x0000_i1063" type="#_x0000_t75" alt="" style="width:13.6pt;height:14.95pt;mso-width-percent:0;mso-height-percent:0;mso-width-percent:0;mso-height-percent:0" o:ole="">
              <v:imagedata r:id="rId59" o:title=""/>
            </v:shape>
            <o:OLEObject Type="Embed" ProgID="Equation.3" ShapeID="_x0000_i1063" DrawAspect="Content" ObjectID="_1757508730" r:id="rId61"/>
          </w:object>
        </w:r>
        <w:r w:rsidR="00E539EE" w:rsidDel="00A152B8">
          <w:rPr>
            <w:lang w:val="en-GB"/>
          </w:rPr>
          <w:delText xml:space="preserve">  =  ............................</w:delText>
        </w:r>
      </w:del>
    </w:p>
    <w:p w14:paraId="0542D1B6" w14:textId="77777777" w:rsidR="00E539EE" w:rsidDel="00A152B8" w:rsidRDefault="00E539EE" w:rsidP="00C37DAD">
      <w:pPr>
        <w:spacing w:before="240"/>
        <w:rPr>
          <w:del w:id="178" w:author="John S. Biggins" w:date="2023-09-28T15:50:00Z"/>
          <w:lang w:val="en-GB"/>
        </w:rPr>
      </w:pPr>
      <w:del w:id="179" w:author="John S. Biggins" w:date="2023-09-28T15:50:00Z">
        <w:r w:rsidDel="00A152B8">
          <w:rPr>
            <w:lang w:val="en-GB"/>
          </w:rPr>
          <w:delText>Now investigate the effe</w:delText>
        </w:r>
        <w:r w:rsidR="002B6772" w:rsidDel="00A152B8">
          <w:rPr>
            <w:lang w:val="en-GB"/>
          </w:rPr>
          <w:delText xml:space="preserve">ct of changing the damping rate </w:delText>
        </w:r>
        <w:r w:rsidR="00587B53" w:rsidRPr="002B6772">
          <w:rPr>
            <w:noProof/>
            <w:position w:val="-10"/>
            <w:lang w:val="en-GB"/>
          </w:rPr>
          <w:object w:dxaOrig="320" w:dyaOrig="320" w14:anchorId="3EA4B062">
            <v:shape id="_x0000_i1062" type="#_x0000_t75" alt="" style="width:14.95pt;height:14.95pt;mso-width-percent:0;mso-height-percent:0;mso-width-percent:0;mso-height-percent:0" o:ole="">
              <v:imagedata r:id="rId62" o:title=""/>
            </v:shape>
            <o:OLEObject Type="Embed" ProgID="Equation.3" ShapeID="_x0000_i1062" DrawAspect="Content" ObjectID="_1757508731" r:id="rId63"/>
          </w:object>
        </w:r>
        <w:r w:rsidDel="00A152B8">
          <w:rPr>
            <w:lang w:val="en-GB"/>
          </w:rPr>
          <w:delText xml:space="preserve"> of the absorber over a range of frequencies.  For each damping rate considered, </w:delText>
        </w:r>
        <w:r w:rsidR="0025745B" w:rsidDel="00A152B8">
          <w:rPr>
            <w:lang w:val="en-GB"/>
          </w:rPr>
          <w:delText>look at t</w:delText>
        </w:r>
        <w:r w:rsidDel="00A152B8">
          <w:rPr>
            <w:lang w:val="en-GB"/>
          </w:rPr>
          <w:delText xml:space="preserve">he </w:delText>
        </w:r>
        <w:r w:rsidRPr="005D30DB" w:rsidDel="00A152B8">
          <w:rPr>
            <w:b/>
            <w:bCs/>
            <w:lang w:val="en-GB"/>
          </w:rPr>
          <w:delText>frequency analysis</w:delText>
        </w:r>
        <w:r w:rsidDel="00A152B8">
          <w:rPr>
            <w:lang w:val="en-GB"/>
          </w:rPr>
          <w:delText xml:space="preserve"> </w:delText>
        </w:r>
        <w:r w:rsidR="0025745B" w:rsidDel="00A152B8">
          <w:rPr>
            <w:lang w:val="en-GB"/>
          </w:rPr>
          <w:delText xml:space="preserve">which </w:delText>
        </w:r>
        <w:r w:rsidDel="00A152B8">
          <w:rPr>
            <w:lang w:val="en-GB"/>
          </w:rPr>
          <w:delText>allows you to identify the peak harmonic response of both the building and the</w:delText>
        </w:r>
        <w:r w:rsidR="00D751E8" w:rsidDel="00A152B8">
          <w:rPr>
            <w:lang w:val="en-GB"/>
          </w:rPr>
          <w:delText xml:space="preserve"> absorber to harmonic forcing,</w:delText>
        </w:r>
        <w:r w:rsidR="0025745B" w:rsidDel="00A152B8">
          <w:rPr>
            <w:lang w:val="en-GB"/>
          </w:rPr>
          <w:delText xml:space="preserve"> and</w:delText>
        </w:r>
        <w:r w:rsidR="00D751E8" w:rsidDel="00A152B8">
          <w:rPr>
            <w:lang w:val="en-GB"/>
          </w:rPr>
          <w:delText xml:space="preserve"> </w:delText>
        </w:r>
        <w:r w:rsidDel="00A152B8">
          <w:rPr>
            <w:lang w:val="en-GB"/>
          </w:rPr>
          <w:delText xml:space="preserve">the </w:delText>
        </w:r>
        <w:r w:rsidRPr="005D30DB" w:rsidDel="00A152B8">
          <w:rPr>
            <w:b/>
            <w:bCs/>
            <w:lang w:val="en-GB"/>
          </w:rPr>
          <w:delText>time analysis</w:delText>
        </w:r>
        <w:r w:rsidDel="00A152B8">
          <w:rPr>
            <w:lang w:val="en-GB"/>
          </w:rPr>
          <w:delText xml:space="preserve"> </w:delText>
        </w:r>
        <w:r w:rsidR="0025745B" w:rsidDel="00A152B8">
          <w:rPr>
            <w:lang w:val="en-GB"/>
          </w:rPr>
          <w:delText xml:space="preserve">which </w:delText>
        </w:r>
        <w:r w:rsidDel="00A152B8">
          <w:rPr>
            <w:lang w:val="en-GB"/>
          </w:rPr>
          <w:delText>allows you to identify how long the transient response of the building and the absorber takes to die away.  Make sure you apply the force to the building</w:delText>
        </w:r>
        <w:r w:rsidR="0025745B" w:rsidDel="00A152B8">
          <w:rPr>
            <w:lang w:val="en-GB"/>
          </w:rPr>
          <w:delText xml:space="preserve"> (f1)</w:delText>
        </w:r>
        <w:r w:rsidDel="00A152B8">
          <w:rPr>
            <w:lang w:val="en-GB"/>
          </w:rPr>
          <w:delText>, and not to the absorber</w:delText>
        </w:r>
        <w:r w:rsidR="00D751E8" w:rsidDel="00A152B8">
          <w:rPr>
            <w:lang w:val="en-GB"/>
          </w:rPr>
          <w:delText>.</w:delText>
        </w:r>
      </w:del>
    </w:p>
    <w:p w14:paraId="6F73F8F3" w14:textId="77777777" w:rsidR="00BC4835" w:rsidDel="00A152B8" w:rsidRDefault="00E539EE" w:rsidP="00886E36">
      <w:pPr>
        <w:spacing w:before="240"/>
        <w:rPr>
          <w:del w:id="180" w:author="John S. Biggins" w:date="2023-09-28T15:50:00Z"/>
          <w:lang w:val="en-GB"/>
        </w:rPr>
      </w:pPr>
      <w:del w:id="181" w:author="John S. Biggins" w:date="2023-09-28T15:50:00Z">
        <w:r w:rsidDel="00A152B8">
          <w:rPr>
            <w:lang w:val="en-GB"/>
          </w:rPr>
          <w:delText xml:space="preserve">For the case of  </w:delText>
        </w:r>
        <w:r w:rsidR="00587B53" w:rsidRPr="002B6772">
          <w:rPr>
            <w:noProof/>
            <w:position w:val="-10"/>
            <w:lang w:val="en-GB"/>
          </w:rPr>
          <w:object w:dxaOrig="320" w:dyaOrig="320" w14:anchorId="1423768A">
            <v:shape id="_x0000_i1061" type="#_x0000_t75" alt="" style="width:14.95pt;height:14.95pt;mso-width-percent:0;mso-height-percent:0;mso-width-percent:0;mso-height-percent:0" o:ole="">
              <v:imagedata r:id="rId62" o:title=""/>
            </v:shape>
            <o:OLEObject Type="Embed" ProgID="Equation.3" ShapeID="_x0000_i1061" DrawAspect="Content" ObjectID="_1757508732" r:id="rId64"/>
          </w:object>
        </w:r>
        <w:r w:rsidDel="00A152B8">
          <w:rPr>
            <w:vertAlign w:val="subscript"/>
            <w:lang w:val="en-GB"/>
          </w:rPr>
          <w:delText xml:space="preserve">  </w:delText>
        </w:r>
        <w:r w:rsidDel="00A152B8">
          <w:rPr>
            <w:lang w:val="en-GB"/>
          </w:rPr>
          <w:delText>= 100 Ns/m</w:delText>
        </w:r>
        <w:r w:rsidR="00AF7608" w:rsidDel="00A152B8">
          <w:rPr>
            <w:lang w:val="en-GB"/>
          </w:rPr>
          <w:delText xml:space="preserve"> (a large value)</w:delText>
        </w:r>
        <w:r w:rsidDel="00A152B8">
          <w:rPr>
            <w:lang w:val="en-GB"/>
          </w:rPr>
          <w:delText xml:space="preserve">, the dashpot </w:delText>
        </w:r>
        <w:r w:rsidR="0025745B" w:rsidDel="00A152B8">
          <w:rPr>
            <w:lang w:val="en-GB"/>
          </w:rPr>
          <w:delText>looks like</w:delText>
        </w:r>
        <w:r w:rsidDel="00A152B8">
          <w:rPr>
            <w:lang w:val="en-GB"/>
          </w:rPr>
          <w:delText xml:space="preserve"> a rigid link</w:delText>
        </w:r>
        <w:r w:rsidR="00AB4E96" w:rsidDel="00A152B8">
          <w:rPr>
            <w:lang w:val="en-GB"/>
          </w:rPr>
          <w:delText>, with the b</w:delText>
        </w:r>
        <w:r w:rsidR="00E04CFC" w:rsidDel="00A152B8">
          <w:rPr>
            <w:lang w:val="en-GB"/>
          </w:rPr>
          <w:delText>uilding and absorber locked toge</w:delText>
        </w:r>
        <w:r w:rsidR="00AB4E96" w:rsidDel="00A152B8">
          <w:rPr>
            <w:lang w:val="en-GB"/>
          </w:rPr>
          <w:delText>ther</w:delText>
        </w:r>
        <w:r w:rsidDel="00A152B8">
          <w:rPr>
            <w:lang w:val="en-GB"/>
          </w:rPr>
          <w:delText>. Use this “lumped mass” assumption to estimate the frequency of the peak respo</w:delText>
        </w:r>
        <w:r w:rsidR="00C812DA" w:rsidDel="00A152B8">
          <w:rPr>
            <w:lang w:val="en-GB"/>
          </w:rPr>
          <w:delText>nse using the Data Book formula</w:delText>
        </w:r>
        <w:r w:rsidR="00AB4E96" w:rsidDel="00A152B8">
          <w:rPr>
            <w:lang w:val="en-GB"/>
          </w:rPr>
          <w:delText xml:space="preserve"> </w:delText>
        </w:r>
        <w:r w:rsidR="00587B53" w:rsidRPr="006954C7">
          <w:rPr>
            <w:rFonts w:ascii="Arial" w:hAnsi="Arial" w:cs="Arial"/>
            <w:noProof/>
            <w:position w:val="-32"/>
            <w:sz w:val="20"/>
            <w:szCs w:val="20"/>
            <w:lang w:val="en-GB"/>
          </w:rPr>
          <w:object w:dxaOrig="1520" w:dyaOrig="760" w14:anchorId="62CD53CB">
            <v:shape id="_x0000_i1060" type="#_x0000_t75" alt="" style="width:76.1pt;height:38.05pt;mso-width-percent:0;mso-height-percent:0;mso-width-percent:0;mso-height-percent:0" o:ole="">
              <v:imagedata r:id="rId65" o:title=""/>
            </v:shape>
            <o:OLEObject Type="Embed" ProgID="Equation.3" ShapeID="_x0000_i1060" DrawAspect="Content" ObjectID="_1757508733" r:id="rId66"/>
          </w:object>
        </w:r>
        <w:r w:rsidR="00C92D6F" w:rsidRPr="00C92D6F" w:rsidDel="00A152B8">
          <w:rPr>
            <w:rFonts w:ascii="Arial" w:hAnsi="Arial" w:cs="Arial"/>
            <w:sz w:val="20"/>
            <w:szCs w:val="20"/>
            <w:lang w:val="en-GB"/>
          </w:rPr>
          <w:fldChar w:fldCharType="begin"/>
        </w:r>
        <w:r w:rsidR="00C92D6F" w:rsidRPr="00C92D6F" w:rsidDel="00A152B8">
          <w:rPr>
            <w:rFonts w:ascii="Arial" w:hAnsi="Arial" w:cs="Arial"/>
            <w:sz w:val="20"/>
            <w:szCs w:val="20"/>
            <w:lang w:val="en-GB"/>
          </w:rPr>
          <w:delInstrText xml:space="preserve"> QUOTE </w:delInstrText>
        </w:r>
        <w:r w:rsidR="00587B53" w:rsidRPr="00C92D6F">
          <w:rPr>
            <w:noProof/>
            <w:position w:val="-17"/>
          </w:rPr>
          <w:pict w14:anchorId="267E3B45">
            <v:shape id="_x0000_i1059" type="#_x0000_t75" alt="" style="width:169.8pt;height:24.4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00&quot;/&gt;&lt;w:bordersDontSurroundHeader/&gt;&lt;w:bordersDontSurroundFooter/&gt;&lt;w:stylePaneFormatFilter w:val=&quot;3F01&quot;/&gt;&lt;w:defaultTabStop w:val=&quot;720&quot;/&gt;&lt;w:drawingGridHorizontalSpacing w:val=&quot;120&quot;/&gt;&lt;w:drawingGridVerticalSpacing w:val=&quot;57&quot;/&gt;&lt;w:displayHorizontalDrawingGridEvery w:val=&quot;2&quot;/&gt;&lt;w:doNotShadeFormData/&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compat&gt;&lt;wsp:rsids&gt;&lt;wsp:rsidRoot wsp:val=&quot;007E2514&quot;/&gt;&lt;wsp:rsid wsp:val=&quot;000009E1&quot;/&gt;&lt;wsp:rsid wsp:val=&quot;000206E3&quot;/&gt;&lt;wsp:rsid wsp:val=&quot;00026CDA&quot;/&gt;&lt;wsp:rsid wsp:val=&quot;000301E2&quot;/&gt;&lt;wsp:rsid wsp:val=&quot;0003054B&quot;/&gt;&lt;wsp:rsid wsp:val=&quot;000467AF&quot;/&gt;&lt;wsp:rsid wsp:val=&quot;00053DCB&quot;/&gt;&lt;wsp:rsid wsp:val=&quot;00087143&quot;/&gt;&lt;wsp:rsid wsp:val=&quot;000B62D3&quot;/&gt;&lt;wsp:rsid wsp:val=&quot;000D0BDD&quot;/&gt;&lt;wsp:rsid wsp:val=&quot;000F4E3C&quot;/&gt;&lt;wsp:rsid wsp:val=&quot;00100F84&quot;/&gt;&lt;wsp:rsid wsp:val=&quot;00102F34&quot;/&gt;&lt;wsp:rsid wsp:val=&quot;00104A4F&quot;/&gt;&lt;wsp:rsid wsp:val=&quot;00112963&quot;/&gt;&lt;wsp:rsid wsp:val=&quot;00136AE2&quot;/&gt;&lt;wsp:rsid wsp:val=&quot;0014204F&quot;/&gt;&lt;wsp:rsid wsp:val=&quot;00147E8B&quot;/&gt;&lt;wsp:rsid wsp:val=&quot;00155A77&quot;/&gt;&lt;wsp:rsid wsp:val=&quot;0017778B&quot;/&gt;&lt;wsp:rsid wsp:val=&quot;001926C3&quot;/&gt;&lt;wsp:rsid wsp:val=&quot;00197467&quot;/&gt;&lt;wsp:rsid wsp:val=&quot;001A1066&quot;/&gt;&lt;wsp:rsid wsp:val=&quot;001B1F84&quot;/&gt;&lt;wsp:rsid wsp:val=&quot;001C5C5C&quot;/&gt;&lt;wsp:rsid wsp:val=&quot;001F48EA&quot;/&gt;&lt;wsp:rsid wsp:val=&quot;001F5B7B&quot;/&gt;&lt;wsp:rsid wsp:val=&quot;00213924&quot;/&gt;&lt;wsp:rsid wsp:val=&quot;00226EE4&quot;/&gt;&lt;wsp:rsid wsp:val=&quot;00230F46&quot;/&gt;&lt;wsp:rsid wsp:val=&quot;00233B20&quot;/&gt;&lt;wsp:rsid wsp:val=&quot;00255648&quot;/&gt;&lt;wsp:rsid wsp:val=&quot;0025745B&quot;/&gt;&lt;wsp:rsid wsp:val=&quot;002657A1&quot;/&gt;&lt;wsp:rsid wsp:val=&quot;0026652F&quot;/&gt;&lt;wsp:rsid wsp:val=&quot;0027579E&quot;/&gt;&lt;wsp:rsid wsp:val=&quot;00282194&quot;/&gt;&lt;wsp:rsid wsp:val=&quot;00296D01&quot;/&gt;&lt;wsp:rsid wsp:val=&quot;002B3D79&quot;/&gt;&lt;wsp:rsid wsp:val=&quot;002B5211&quot;/&gt;&lt;wsp:rsid wsp:val=&quot;002B6772&quot;/&gt;&lt;wsp:rsid wsp:val=&quot;002D5E22&quot;/&gt;&lt;wsp:rsid wsp:val=&quot;002E26E1&quot;/&gt;&lt;wsp:rsid wsp:val=&quot;002E2FC3&quot;/&gt;&lt;wsp:rsid wsp:val=&quot;002E6DDD&quot;/&gt;&lt;wsp:rsid wsp:val=&quot;002F43F3&quot;/&gt;&lt;wsp:rsid wsp:val=&quot;003055CB&quot;/&gt;&lt;wsp:rsid wsp:val=&quot;00343032&quot;/&gt;&lt;wsp:rsid wsp:val=&quot;00344BE3&quot;/&gt;&lt;wsp:rsid wsp:val=&quot;0034662E&quot;/&gt;&lt;wsp:rsid wsp:val=&quot;00363886&quot;/&gt;&lt;wsp:rsid wsp:val=&quot;003710A0&quot;/&gt;&lt;wsp:rsid wsp:val=&quot;00380826&quot;/&gt;&lt;wsp:rsid wsp:val=&quot;003A005E&quot;/&gt;&lt;wsp:rsid wsp:val=&quot;003B1EE8&quot;/&gt;&lt;wsp:rsid wsp:val=&quot;003B2EDE&quot;/&gt;&lt;wsp:rsid wsp:val=&quot;003C7453&quot;/&gt;&lt;wsp:rsid wsp:val=&quot;003D3D99&quot;/&gt;&lt;wsp:rsid wsp:val=&quot;003D7C14&quot;/&gt;&lt;wsp:rsid wsp:val=&quot;003F2A1B&quot;/&gt;&lt;wsp:rsid wsp:val=&quot;003F300C&quot;/&gt;&lt;wsp:rsid wsp:val=&quot;00402166&quot;/&gt;&lt;wsp:rsid wsp:val=&quot;004042B1&quot;/&gt;&lt;wsp:rsid wsp:val=&quot;00410581&quot;/&gt;&lt;wsp:rsid wsp:val=&quot;00413C20&quot;/&gt;&lt;wsp:rsid wsp:val=&quot;00433191&quot;/&gt;&lt;wsp:rsid wsp:val=&quot;00443A73&quot;/&gt;&lt;wsp:rsid wsp:val=&quot;00443A84&quot;/&gt;&lt;wsp:rsid wsp:val=&quot;004505DA&quot;/&gt;&lt;wsp:rsid wsp:val=&quot;0046678F&quot;/&gt;&lt;wsp:rsid wsp:val=&quot;004678CF&quot;/&gt;&lt;wsp:rsid wsp:val=&quot;0047122D&quot;/&gt;&lt;wsp:rsid wsp:val=&quot;00485A4E&quot;/&gt;&lt;wsp:rsid wsp:val=&quot;00492037&quot;/&gt;&lt;wsp:rsid wsp:val=&quot;0049690A&quot;/&gt;&lt;wsp:rsid wsp:val=&quot;004A111A&quot;/&gt;&lt;wsp:rsid wsp:val=&quot;004A1929&quot;/&gt;&lt;wsp:rsid wsp:val=&quot;004A780E&quot;/&gt;&lt;wsp:rsid wsp:val=&quot;004B32EC&quot;/&gt;&lt;wsp:rsid wsp:val=&quot;004C14EA&quot;/&gt;&lt;wsp:rsid wsp:val=&quot;004E4E9D&quot;/&gt;&lt;wsp:rsid wsp:val=&quot;004E6937&quot;/&gt;&lt;wsp:rsid wsp:val=&quot;004E6944&quot;/&gt;&lt;wsp:rsid wsp:val=&quot;004F4219&quot;/&gt;&lt;wsp:rsid wsp:val=&quot;005036DF&quot;/&gt;&lt;wsp:rsid wsp:val=&quot;0052332F&quot;/&gt;&lt;wsp:rsid wsp:val=&quot;00530B81&quot;/&gt;&lt;wsp:rsid wsp:val=&quot;00533D3F&quot;/&gt;&lt;wsp:rsid wsp:val=&quot;00545D4C&quot;/&gt;&lt;wsp:rsid wsp:val=&quot;00557B3B&quot;/&gt;&lt;wsp:rsid wsp:val=&quot;00574BAE&quot;/&gt;&lt;wsp:rsid wsp:val=&quot;00586EA6&quot;/&gt;&lt;wsp:rsid wsp:val=&quot;00587955&quot;/&gt;&lt;wsp:rsid wsp:val=&quot;005A39EB&quot;/&gt;&lt;wsp:rsid wsp:val=&quot;005A485B&quot;/&gt;&lt;wsp:rsid wsp:val=&quot;005D30DB&quot;/&gt;&lt;wsp:rsid wsp:val=&quot;005E539B&quot;/&gt;&lt;wsp:rsid wsp:val=&quot;005E7C0F&quot;/&gt;&lt;wsp:rsid wsp:val=&quot;00613A17&quot;/&gt;&lt;wsp:rsid wsp:val=&quot;00616C1D&quot;/&gt;&lt;wsp:rsid wsp:val=&quot;006358F7&quot;/&gt;&lt;wsp:rsid wsp:val=&quot;006652E9&quot;/&gt;&lt;wsp:rsid wsp:val=&quot;00665BB8&quot;/&gt;&lt;wsp:rsid wsp:val=&quot;00675A30&quot;/&gt;&lt;wsp:rsid wsp:val=&quot;00675BE5&quot;/&gt;&lt;wsp:rsid wsp:val=&quot;00680513&quot;/&gt;&lt;wsp:rsid wsp:val=&quot;00682400&quot;/&gt;&lt;wsp:rsid wsp:val=&quot;00696FF5&quot;/&gt;&lt;wsp:rsid wsp:val=&quot;006B0CB6&quot;/&gt;&lt;wsp:rsid wsp:val=&quot;006B2682&quot;/&gt;&lt;wsp:rsid wsp:val=&quot;006D6D56&quot;/&gt;&lt;wsp:rsid wsp:val=&quot;006E0954&quot;/&gt;&lt;wsp:rsid wsp:val=&quot;006F6A2D&quot;/&gt;&lt;wsp:rsid wsp:val=&quot;006F6EFF&quot;/&gt;&lt;wsp:rsid wsp:val=&quot;00712DA6&quot;/&gt;&lt;wsp:rsid wsp:val=&quot;00726BEB&quot;/&gt;&lt;wsp:rsid wsp:val=&quot;00740D32&quot;/&gt;&lt;wsp:rsid wsp:val=&quot;007778B5&quot;/&gt;&lt;wsp:rsid wsp:val=&quot;00794BB7&quot;/&gt;&lt;wsp:rsid wsp:val=&quot;007C27E4&quot;/&gt;&lt;wsp:rsid wsp:val=&quot;007C3685&quot;/&gt;&lt;wsp:rsid wsp:val=&quot;007E2514&quot;/&gt;&lt;wsp:rsid wsp:val=&quot;007F3D9B&quot;/&gt;&lt;wsp:rsid wsp:val=&quot;00801956&quot;/&gt;&lt;wsp:rsid wsp:val=&quot;00824D80&quot;/&gt;&lt;wsp:rsid wsp:val=&quot;008301BF&quot;/&gt;&lt;wsp:rsid wsp:val=&quot;0083040A&quot;/&gt;&lt;wsp:rsid wsp:val=&quot;0083061E&quot;/&gt;&lt;wsp:rsid wsp:val=&quot;00837C53&quot;/&gt;&lt;wsp:rsid wsp:val=&quot;00855FAC&quot;/&gt;&lt;wsp:rsid wsp:val=&quot;00861D0A&quot;/&gt;&lt;wsp:rsid wsp:val=&quot;0086739D&quot;/&gt;&lt;wsp:rsid wsp:val=&quot;008777BA&quot;/&gt;&lt;wsp:rsid wsp:val=&quot;0088154F&quot;/&gt;&lt;wsp:rsid wsp:val=&quot;0088504D&quot;/&gt;&lt;wsp:rsid wsp:val=&quot;008A4F1C&quot;/&gt;&lt;wsp:rsid wsp:val=&quot;008B3BC4&quot;/&gt;&lt;wsp:rsid wsp:val=&quot;008C37AF&quot;/&gt;&lt;wsp:rsid wsp:val=&quot;008D1F6D&quot;/&gt;&lt;wsp:rsid wsp:val=&quot;008D3EA6&quot;/&gt;&lt;wsp:rsid wsp:val=&quot;008F3E10&quot;/&gt;&lt;wsp:rsid wsp:val=&quot;00900337&quot;/&gt;&lt;wsp:rsid wsp:val=&quot;0090550C&quot;/&gt;&lt;wsp:rsid wsp:val=&quot;0091474D&quot;/&gt;&lt;wsp:rsid wsp:val=&quot;00917997&quot;/&gt;&lt;wsp:rsid wsp:val=&quot;00920CB2&quot;/&gt;&lt;wsp:rsid wsp:val=&quot;00927A68&quot;/&gt;&lt;wsp:rsid wsp:val=&quot;00951D38&quot;/&gt;&lt;wsp:rsid wsp:val=&quot;00974836&quot;/&gt;&lt;wsp:rsid wsp:val=&quot;00983AF4&quot;/&gt;&lt;wsp:rsid wsp:val=&quot;009851B4&quot;/&gt;&lt;wsp:rsid wsp:val=&quot;00985EB1&quot;/&gt;&lt;wsp:rsid wsp:val=&quot;009F00B1&quot;/&gt;&lt;wsp:rsid wsp:val=&quot;009F5DF3&quot;/&gt;&lt;wsp:rsid wsp:val=&quot;00A2688A&quot;/&gt;&lt;wsp:rsid wsp:val=&quot;00A340EB&quot;/&gt;&lt;wsp:rsid wsp:val=&quot;00A57EF6&quot;/&gt;&lt;wsp:rsid wsp:val=&quot;00A62CD2&quot;/&gt;&lt;wsp:rsid wsp:val=&quot;00A73876&quot;/&gt;&lt;wsp:rsid wsp:val=&quot;00A769BA&quot;/&gt;&lt;wsp:rsid wsp:val=&quot;00A92A11&quot;/&gt;&lt;wsp:rsid wsp:val=&quot;00AA1550&quot;/&gt;&lt;wsp:rsid wsp:val=&quot;00AB4E96&quot;/&gt;&lt;wsp:rsid wsp:val=&quot;00AB5E22&quot;/&gt;&lt;wsp:rsid wsp:val=&quot;00AC0C61&quot;/&gt;&lt;wsp:rsid wsp:val=&quot;00AC22DD&quot;/&gt;&lt;wsp:rsid wsp:val=&quot;00AD76CD&quot;/&gt;&lt;wsp:rsid wsp:val=&quot;00AF0700&quot;/&gt;&lt;wsp:rsid wsp:val=&quot;00AF166A&quot;/&gt;&lt;wsp:rsid wsp:val=&quot;00B1654F&quot;/&gt;&lt;wsp:rsid wsp:val=&quot;00B32ACB&quot;/&gt;&lt;wsp:rsid wsp:val=&quot;00B35921&quot;/&gt;&lt;wsp:rsid wsp:val=&quot;00B44F1A&quot;/&gt;&lt;wsp:rsid wsp:val=&quot;00B50986&quot;/&gt;&lt;wsp:rsid wsp:val=&quot;00B5214F&quot;/&gt;&lt;wsp:rsid wsp:val=&quot;00B54BC8&quot;/&gt;&lt;wsp:rsid wsp:val=&quot;00B55139&quot;/&gt;&lt;wsp:rsid wsp:val=&quot;00B55B83&quot;/&gt;&lt;wsp:rsid wsp:val=&quot;00B67A83&quot;/&gt;&lt;wsp:rsid wsp:val=&quot;00B765A3&quot;/&gt;&lt;wsp:rsid wsp:val=&quot;00B80897&quot;/&gt;&lt;wsp:rsid wsp:val=&quot;00B941D9&quot;/&gt;&lt;wsp:rsid wsp:val=&quot;00B94977&quot;/&gt;&lt;wsp:rsid wsp:val=&quot;00BA1C7C&quot;/&gt;&lt;wsp:rsid wsp:val=&quot;00BC1FAD&quot;/&gt;&lt;wsp:rsid wsp:val=&quot;00BC4835&quot;/&gt;&lt;wsp:rsid wsp:val=&quot;00BC71AF&quot;/&gt;&lt;wsp:rsid wsp:val=&quot;00BD021D&quot;/&gt;&lt;wsp:rsid wsp:val=&quot;00BD72BC&quot;/&gt;&lt;wsp:rsid wsp:val=&quot;00BE5E5C&quot;/&gt;&lt;wsp:rsid wsp:val=&quot;00C139BD&quot;/&gt;&lt;wsp:rsid wsp:val=&quot;00C234D7&quot;/&gt;&lt;wsp:rsid wsp:val=&quot;00C305CE&quot;/&gt;&lt;wsp:rsid wsp:val=&quot;00C320CB&quot;/&gt;&lt;wsp:rsid wsp:val=&quot;00C37DAD&quot;/&gt;&lt;wsp:rsid wsp:val=&quot;00C40207&quot;/&gt;&lt;wsp:rsid wsp:val=&quot;00C56F5D&quot;/&gt;&lt;wsp:rsid wsp:val=&quot;00C77156&quot;/&gt;&lt;wsp:rsid wsp:val=&quot;00C812DA&quot;/&gt;&lt;wsp:rsid wsp:val=&quot;00C90F92&quot;/&gt;&lt;wsp:rsid wsp:val=&quot;00C92D6F&quot;/&gt;&lt;wsp:rsid wsp:val=&quot;00CA5915&quot;/&gt;&lt;wsp:rsid wsp:val=&quot;00CB498A&quot;/&gt;&lt;wsp:rsid wsp:val=&quot;00CC04A5&quot;/&gt;&lt;wsp:rsid wsp:val=&quot;00CC68A3&quot;/&gt;&lt;wsp:rsid wsp:val=&quot;00CC7507&quot;/&gt;&lt;wsp:rsid wsp:val=&quot;00CD4403&quot;/&gt;&lt;wsp:rsid wsp:val=&quot;00CE2592&quot;/&gt;&lt;wsp:rsid wsp:val=&quot;00D01060&quot;/&gt;&lt;wsp:rsid wsp:val=&quot;00D316B2&quot;/&gt;&lt;wsp:rsid wsp:val=&quot;00D43097&quot;/&gt;&lt;wsp:rsid wsp:val=&quot;00D469F1&quot;/&gt;&lt;wsp:rsid wsp:val=&quot;00D751E8&quot;/&gt;&lt;wsp:rsid wsp:val=&quot;00D843A0&quot;/&gt;&lt;wsp:rsid wsp:val=&quot;00D95267&quot;/&gt;&lt;wsp:rsid wsp:val=&quot;00DA04AF&quot;/&gt;&lt;wsp:rsid wsp:val=&quot;00DA2093&quot;/&gt;&lt;wsp:rsid wsp:val=&quot;00DB51C5&quot;/&gt;&lt;wsp:rsid wsp:val=&quot;00DC3C7B&quot;/&gt;&lt;wsp:rsid wsp:val=&quot;00DD3AC2&quot;/&gt;&lt;wsp:rsid wsp:val=&quot;00DD7CE7&quot;/&gt;&lt;wsp:rsid wsp:val=&quot;00DF324B&quot;/&gt;&lt;wsp:rsid wsp:val=&quot;00E04CFC&quot;/&gt;&lt;wsp:rsid wsp:val=&quot;00E121C2&quot;/&gt;&lt;wsp:rsid wsp:val=&quot;00E14E37&quot;/&gt;&lt;wsp:rsid wsp:val=&quot;00E2208A&quot;/&gt;&lt;wsp:rsid wsp:val=&quot;00E539EE&quot;/&gt;&lt;wsp:rsid wsp:val=&quot;00E61567&quot;/&gt;&lt;wsp:rsid wsp:val=&quot;00E633FA&quot;/&gt;&lt;wsp:rsid wsp:val=&quot;00E70603&quot;/&gt;&lt;wsp:rsid wsp:val=&quot;00E76B18&quot;/&gt;&lt;wsp:rsid wsp:val=&quot;00E82838&quot;/&gt;&lt;wsp:rsid wsp:val=&quot;00EA0875&quot;/&gt;&lt;wsp:rsid wsp:val=&quot;00EC116D&quot;/&gt;&lt;wsp:rsid wsp:val=&quot;00EC7BE7&quot;/&gt;&lt;wsp:rsid wsp:val=&quot;00ED30A1&quot;/&gt;&lt;wsp:rsid wsp:val=&quot;00EF5D53&quot;/&gt;&lt;wsp:rsid wsp:val=&quot;00F23225&quot;/&gt;&lt;wsp:rsid wsp:val=&quot;00F4209A&quot;/&gt;&lt;wsp:rsid wsp:val=&quot;00F56F0D&quot;/&gt;&lt;wsp:rsid wsp:val=&quot;00F64FED&quot;/&gt;&lt;wsp:rsid wsp:val=&quot;00F65384&quot;/&gt;&lt;wsp:rsid wsp:val=&quot;00F957D4&quot;/&gt;&lt;wsp:rsid wsp:val=&quot;00FA4883&quot;/&gt;&lt;wsp:rsid wsp:val=&quot;00FC6DA9&quot;/&gt;&lt;wsp:rsid wsp:val=&quot;00FD0913&quot;/&gt;&lt;wsp:rsid wsp:val=&quot;00FD2124&quot;/&gt;&lt;wsp:rsid wsp:val=&quot;00FE4ABF&quot;/&gt;&lt;wsp:rsid wsp:val=&quot;00FE4EE2&quot;/&gt;&lt;wsp:rsid wsp:val=&quot;00FF312B&quot;/&gt;&lt;/wsp:rsids&gt;&lt;/w:docPr&gt;&lt;w:body&gt;&lt;wx:sect&gt;&lt;w:p wsp:rsidR=&quot;00000000&quot; wsp:rsidRDefault=&quot;007C27E4&quot; wsp:rsidP=&quot;007C27E4&quot;&gt;&lt;m:oMathPara&gt;&lt;m:oMath&gt;&lt;m:d&gt;&lt;m:dPr&gt;&lt;m:ctrlPr&gt;&lt;aml:annotation aml:id=&quot;0&quot; w:type=&quot;Word.Insertion&quot; aml:author=&quot;Hugh Hunt&quot; aml:createdate=&quot;2020-10-04T16:47:00Z&quot;&gt;&lt;aml:content&gt;&lt;w:rPr&gt;&lt;w:rFonts w:ascii=&quot;Cambria Math&quot; w:h-ansi=&quot;Arial&quot; w:cs=&quot;Arial&quot;/&gt;&lt;wx:font wx:val=&quot;Cambria Math&quot;/&gt;&lt;w:sz w:val=&quot;20&quot;/&gt;&lt;w:sz-cs w:val=&quot;20&quot;/&gt;&lt;w:lang w:val=&quot;EN-GB&quot;/&gt;&lt;/w:rPr&gt;&lt;/aml:content&gt;&lt;/aml:annotation&gt;&lt;/m:ctrlPr&gt;&lt;/m:dPr&gt;&lt;m:e&gt;&lt;m:r&gt;&lt;aml:annotation aml:id=&quot;1&quot; w:type=&quot;Word.Insertion&quot; aml:author=&quot;Hugh Hunt&quot; aml:createdate=&quot;2020-10-04T16:47:00Z&quot;&gt;&lt;aml:content&gt;&lt;m:rPr&gt;&lt;m:nor/&gt;&lt;/m:rPr&gt;&lt;w:rPr&gt;&lt;w:rFonts w:ascii=&quot;Cambria Math&quot; w:h-ansi=&quot;Arial&quot; w:cs=&quot;Arial&quot;/&gt;&lt;wx:font wx:val=&quot;Cambria Math&quot;/&gt;&lt;w:sz w:val=&quot;20&quot;/&gt;&lt;w:sz-cs w:val=&quot;20&quot;/&gt;&lt;w:lang w:val=&quot;EN-GB&quot;/&gt;&lt;/w:rPr&gt;&lt;m:t&gt;i.e.  &lt;/m:t&gt;&lt;/aml:content&gt;&lt;/aml:annotation&gt;&lt;/m:r&gt;&lt;m:sSub&gt;&lt;m:sSubPr&gt;&lt;m:ctrlPr&gt;&lt;aml:annotation aml:id=&quot;2&quot; w:type=&quot;Word.Insertion&quot; aml:author=&quot;Hugh Hunt&quot; aml:createdate=&quot;2020-10-04T16:47:00Z&quot;&gt;&lt;aml:content&gt;&lt;w:rPr&gt;&lt;w:rFonts w:ascii=&quot;Cambria Math&quot; w:h-ansi=&quot;Arial&quot; w:cs=&quot;Arial&quot;/&gt;&lt;wx:font wx:val=&quot;Cambria Math&quot;/&gt;&lt;w:sz w:val=&quot;20&quot;/&gt;&lt;w:sz-cs w:val=&quot;20&quot;/&gt;&lt;w:lang w:val=&quot;EN-GB&quot;/&gt;&lt;/w:rPr&gt;&lt;/aml:content&gt;&lt;/aml:annotation&gt;&lt;/m:ctrlPr&gt;&lt;/m:sSubPr&gt;&lt;m:e&gt;&lt;m:r&gt;&lt;aml:annotation aml:id=&quot;3&quot; w:type=&quot;Word.Insertion&quot; aml:author=&quot;Hugh Hunt&quot; aml:createdate=&quot;2020-10-04T16:47:00Z&quot;&gt;&lt;aml:content&gt;&lt;w:rPr&gt;&lt;w:rFonts w:ascii=&quot;Cambria Math&quot; w:h-ansi=&quot;Arial&quot; w:cs=&quot;Arial&quot;/&gt;&lt;wx:font wx:val=&quot;Cambria Math&quot;/&gt;&lt;w:i/&gt;&lt;w:i-cs/&gt;&lt;w:sz w:val=&quot;20&quot;/&gt;&lt;w:sz-cs w:val=&quot;20&quot;/&gt;&lt;w:lang w:val=&quot;EN-GB&quot;/&gt;&lt;/w:rPr&gt;&lt;m:t&gt;œâ&lt;/m:t&gt;&lt;/aml:content&gt;&lt;/aml:annotation&gt;&lt;/m:r&gt;&lt;/m:e&gt;&lt;m:sub&gt;&lt;m:r&gt;&lt;aml:annotation aml:id=&quot;4&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n&lt;/m:t&gt;&lt;/aml:content&gt;&lt;/aml:annotation&gt;&lt;/m:r&gt;&lt;m:ctrlPr&gt;&lt;aml:annotation aml:id=&quot;5&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sub&gt;&lt;/m:sSub&gt;&lt;m:r&gt;&lt;aml:annotation aml:id=&quot;6&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lt;/m:t&gt;&lt;/aml:content&gt;&lt;/aml:annotation&gt;&lt;/m:r&gt;&lt;m:rad&gt;&lt;m:radPr&gt;&lt;m:degHide m:val=&quot;1&quot;/&gt;&lt;m:ctrlPr&gt;&lt;aml:annotation aml:id=&quot;7&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radPr&gt;&lt;m:deg/&gt;&lt;m:e&gt;&lt;m:f&gt;&lt;m:fPr&gt;&lt;m:ctrlPr&gt;&lt;aml:annotation aml:id=&quot;8&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fPr&gt;&lt;m:num&gt;&lt;m:sSub&gt;&lt;m:sSubPr&gt;&lt;m:ctrlPr&gt;&lt;aml:annotation aml:id=&quot;9&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sSubPr&gt;&lt;m:e&gt;&lt;m:r&gt;&lt;aml:annotation aml:id=&quot;10&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k&lt;/m:t&gt;&lt;/aml:content&gt;&lt;/aml:annotation&gt;&lt;/m:r&gt;&lt;/m:e&gt;&lt;m:sub&gt;&lt;m:r&gt;&lt;aml:annotation aml:id=&quot;11&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1&lt;/m:t&gt;&lt;/aml:content&gt;&lt;/aml:annotation&gt;&lt;/m:r&gt;&lt;/m:sub&gt;&lt;/m:sSub&gt;&lt;/m:num&gt;&lt;m:den&gt;&lt;m:sSub&gt;&lt;m:sSubPr&gt;&lt;m:ctrlPr&gt;&lt;aml:annotation aml:id=&quot;12&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sSubPr&gt;&lt;m:e&gt;&lt;m:r&gt;&lt;aml:annotation aml:id=&quot;13&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m&lt;/m:t&gt;&lt;/aml:content&gt;&lt;/aml:annotation&gt;&lt;/m:r&gt;&lt;/m:e&gt;&lt;m:sub&gt;&lt;m:r&gt;&lt;aml:annotation aml:id=&quot;14&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1&lt;/m:t&gt;&lt;/aml:content&gt;&lt;/aml:annotation&gt;&lt;/m:r&gt;&lt;/m:sub&gt;&lt;/m:sSub&gt;&lt;m:r&gt;&lt;aml:annotation aml:id=&quot;15&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lt;/m:t&gt;&lt;/aml:content&gt;&lt;/aml:annotation&gt;&lt;/m:r&gt;&lt;m:sSub&gt;&lt;m:sSubPr&gt;&lt;m:ctrlPr&gt;&lt;aml:annotation aml:id=&quot;16&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sSubPr&gt;&lt;m:e&gt;&lt;m:r&gt;&lt;aml:annotation aml:id=&quot;17&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m&lt;/m:t&gt;&lt;/aml:content&gt;&lt;/aml:annotation&gt;&lt;/m:r&gt;&lt;/m:e&gt;&lt;m:sub&gt;&lt;m:r&gt;&lt;aml:annotation aml:id=&quot;18&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2&lt;/m:t&gt;&lt;/aml:content&gt;&lt;/aml:annotation&gt;&lt;/m:r&gt;&lt;/m:sub&gt;&lt;/m:sSub&gt;&lt;m:ctrlPr&gt;&lt;aml:annotation aml:id=&quot;19&quot; w:type=&quot;Word.Insertion&quot; aml:author=&quot;Hugh Hunt&quot; aml:createdate=&quot;2020-10-04T16:47:00Z&quot;&gt;&lt;aml:content&gt;&lt;w:rPr&gt;&lt;w:rFonts w:ascii=&quot;Cambria Math&quot; w:h-ansi=&quot;Cambria Math&quot; w:cs=&quot;Arial&quot;/&gt;&lt;wx:font wx:val=&quot;Cambria Math&quot;/&gt;&lt;w:i/&gt;&lt;w:sz w:val=&quot;20&quot;/&gt;&lt;w:sz-cs w:val=&quot;20&quot;/&gt;&lt;w:lang w:val=&quot;EN-GB&quot;/&gt;&lt;/w:rPr&gt;&lt;/aml:content&gt;&lt;/aml:annotation&gt;&lt;/m:ctrlPr&gt;&lt;/m:den&gt;&lt;/m:f&gt;&lt;m:ctrlPr&gt;&lt;aml:annotation aml:id=&quot;20&quot; w:type=&quot;Word.Insertion&quot; aml:author=&quot;Hugh Hunt&quot; aml:createdate=&quot;2020-10-04T16:47:00Z&quot;&gt;&lt;aml:content&gt;&lt;w:rPr&gt;&lt;w:rFonts w:ascii=&quot;Cambria Math&quot; w:h-ansi=&quot;Cambria Math&quot; w:cs=&quot;Arial&quot;/&gt;&lt;wx:font wx:val=&quot;Cambria Math&quot;/&gt;&lt;w:i/&gt;&lt;w:sz w:val=&quot;20&quot;/&gt;&lt;w:sz-cs w:val=&quot;20&quot;/&gt;&lt;w:lang w:val=&quot;EN-GB&quot;/&gt;&lt;/w:rPr&gt;&lt;/aml:content&gt;&lt;/aml:annotation&gt;&lt;/m:ctrlPr&gt;&lt;/m:e&gt;&lt;/m:rad&gt;&lt;m:ctrlPr&gt;&lt;aml:annotation aml:id=&quot;21&quot; w:type=&quot;Word.Insertion&quot; aml:author=&quot;Hugh Hunt&quot; aml:createdate=&quot;2020-10-04T16:47:00Z&quot;&gt;&lt;aml:content&gt;&lt;w:rPr&gt;&lt;w:rFonts w:ascii=&quot;Cambria Math&quot; w:h-ansi=&quot;Cambria Math&quot; w:cs=&quot;Arial&quot;/&gt;&lt;wx:font wx:val=&quot;Cambria Math&quot;/&gt;&lt;w:i/&gt;&lt;w:sz w:val=&quot;20&quot;/&gt;&lt;w:sz-cs w:val=&quot;20&quot;/&gt;&lt;w:lang w:val=&quot;EN-GB&quot;/&gt;&lt;/w:rPr&gt;&lt;/aml:content&gt;&lt;/aml:annotation&gt;&lt;/m:ctrlPr&gt;&lt;/m:e&gt;&lt;/m:d&gt;&lt;m:d&gt;&lt;m:dPr&gt;&lt;m:ctrlPr&gt;&lt;aml:annotation aml:id=&quot;22&quot; w:type=&quot;Word.Insertion&quot; aml:author=&quot;Hugh Hunt&quot; aml:createdate=&quot;2020-10-04T16:47:00Z&quot;&gt;&lt;aml:content&gt;&lt;w:rPr&gt;&lt;w:rFonts w:ascii=&quot;Cambria Math&quot; w:h-ansi=&quot;Arial&quot; w:cs=&quot;Arial&quot;/&gt;&lt;wx:font wx:val=&quot;Cambria Math&quot;/&gt;&lt;w:sz w:val=&quot;20&quot;/&gt;&lt;w:sz-cs w:val=&quot;20&quot;/&gt;&lt;w:lang w:val=&quot;EN-GB&quot;/&gt;&lt;/w:rPr&gt;&lt;/aml:content&gt;&lt;/aml:annotation&gt;&lt;/m:ctrlPr&gt;&lt;/m:dPr&gt;&lt;m:e&gt;&lt;m:r&gt;&lt;aml:annotation aml:id=&quot;23&quot; w:type=&quot;Word.Insertion&quot; aml:author=&quot;Hugh Hunt&quot; aml:createdate=&quot;2020-10-04T16:47:00Z&quot;&gt;&lt;aml:content&gt;&lt;m:rPr&gt;&lt;m:nor/&gt;&lt;/m:rPr&gt;&lt;w:rPr&gt;&lt;w:rFonts w:ascii=&quot;Cambria Math&quot; w:h-ansi=&quot;Arial&quot; w:cs=&quot;Arial&quot;/&gt;&lt;wx:font wx:val=&quot;Cambria Math&quot;/&gt;&lt;w:sz w:val=&quot;20&quot;/&gt;&lt;w:sz-cs w:val=&quot;20&quot;/&gt;&lt;w:lang w:val=&quot;EN-GB&quot;/&gt;&lt;/w:rPr&gt;&lt;m:t&gt;i.e.  &lt;/m:t&gt;&lt;/aml:content&gt;&lt;/aml:annotation&gt;&lt;/m:r&gt;&lt;m:sSub&gt;&lt;m:sSubPr&gt;&lt;m:ctrlPr&gt;&lt;aml:annotation aml:id=&quot;24&quot; w:type=&quot;Word.Insertion&quot; aml:author=&quot;Hugh Hunt&quot; aml:createdate=&quot;2020-10-04T16:47:00Z&quot;&gt;&lt;aml:content&gt;&lt;w:rPr&gt;&lt;w:rFonts w:ascii=&quot;Cambria Math&quot; w:h-ansi=&quot;Arial&quot; w:cs=&quot;Arial&quot;/&gt;&lt;wx:font wx:val=&quot;Cambria Math&quot;/&gt;&lt;w:sz w:val=&quot;20&quot;/&gt;&lt;w:sz-cs w:val=&quot;20&quot;/&gt;&lt;w:lang w:val=&quot;EN-GB&quot;/&gt;&lt;/w:rPr&gt;&lt;/aml:content&gt;&lt;/aml:annotation&gt;&lt;/m:ctrlPr&gt;&lt;/m:sSubPr&gt;&lt;m:e&gt;&lt;m:r&gt;&lt;aml:annotation aml:id=&quot;25&quot; w:type=&quot;Word.Insertion&quot; aml:author=&quot;Hugh Hunt&quot; aml:createdate=&quot;2020-10-04T16:47:00Z&quot;&gt;&lt;aml:content&gt;&lt;w:rPr&gt;&lt;w:rFonts w:ascii=&quot;Cambria Math&quot; w:h-ansi=&quot;Arial&quot; w:cs=&quot;Arial&quot;/&gt;&lt;wx:font wx:val=&quot;Cambria Math&quot;/&gt;&lt;w:i/&gt;&lt;w:i-cs/&gt;&lt;w:sz w:val=&quot;20&quot;/&gt;&lt;w:sz-cs w:val=&quot;20&quot;/&gt;&lt;w:lang w:val=&quot;EN-GB&quot;/&gt;&lt;/w:rPr&gt;&lt;m:t&gt;œâ&lt;/m:t&gt;&lt;/aml:content&gt;&lt;/aml:annotation&gt;&lt;/m:r&gt;&lt;/m:e&gt;&lt;m:sub&gt;&lt;m:r&gt;&lt;aml:annotation aml:id=&quot;26&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n&lt;/m:t&gt;&lt;/aml:content&gt;&lt;/aml:annotation&gt;&lt;/m:r&gt;&lt;m:ctrlPr&gt;&lt;aml:annotation aml:id=&quot;27&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sub&gt;&lt;/m:sSub&gt;&lt;m:r&gt;&lt;aml:annotation aml:id=&quot;28&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lt;/m:t&gt;&lt;/aml:content&gt;&lt;/aml:annotation&gt;&lt;/m:r&gt;&lt;m:rad&gt;&lt;m:radPr&gt;&lt;m:degHide m:val=&quot;1&quot;/&gt;&lt;m:ctrlPr&gt;&lt;aml:annotation aml:id=&quot;29&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radPr&gt;&lt;m:deg/&gt;&lt;m:e&gt;&lt;m:f&gt;&lt;m:fPr&gt;&lt;m:ctrlPr&gt;&lt;aml:annotation aml:id=&quot;30&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fPr&gt;&lt;m:num&gt;&lt;m:sSub&gt;&lt;m:sSubPr&gt;&lt;m:ctrlPr&gt;&lt;aml:annotation aml:id=&quot;31&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sSubPr&gt;&lt;m:e&gt;&lt;m:r&gt;&lt;aml:annotation aml:id=&quot;32&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k&lt;/m:t&gt;&lt;/aml:content&gt;&lt;/aml:annotation&gt;&lt;/m:r&gt;&lt;/m:e&gt;&lt;m:sub&gt;&lt;m:r&gt;&lt;aml:annotation aml:id=&quot;33&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1&lt;/m:t&gt;&lt;/aml:content&gt;&lt;/aml:annotation&gt;&lt;/m:r&gt;&lt;/m:sub&gt;&lt;/m:sSub&gt;&lt;/m:num&gt;&lt;m:den&gt;&lt;m:sSub&gt;&lt;m:sSubPr&gt;&lt;m:ctrlPr&gt;&lt;aml:annotation aml:id=&quot;34&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sSubPr&gt;&lt;m:e&gt;&lt;m:r&gt;&lt;aml:annotation aml:id=&quot;35&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m&lt;/m:t&gt;&lt;/aml:content&gt;&lt;/aml:annotation&gt;&lt;/m:r&gt;&lt;/m:e&gt;&lt;m:sub&gt;&lt;m:r&gt;&lt;aml:annotation aml:id=&quot;36&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1&lt;/m:t&gt;&lt;/aml:content&gt;&lt;/aml:annotation&gt;&lt;/m:r&gt;&lt;/m:sub&gt;&lt;/m:sSub&gt;&lt;m:r&gt;&lt;aml:annotation aml:id=&quot;37&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lt;/m:t&gt;&lt;/aml:content&gt;&lt;/aml:annotation&gt;&lt;/m:r&gt;&lt;m:sSub&gt;&lt;m:sSubPr&gt;&lt;m:ctrlPr&gt;&lt;aml:annotation aml:id=&quot;38&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sSubPr&gt;&lt;m:e&gt;&lt;m:r&gt;&lt;aml:annotation aml:id=&quot;39&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m&lt;/m:t&gt;&lt;/aml:content&gt;&lt;/aml:annotation&gt;&lt;/m:r&gt;&lt;/m:e&gt;&lt;m:sub&gt;&lt;m:r&gt;&lt;aml:annotation aml:id=&quot;40&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2&lt;/m:t&gt;&lt;/aml:content&gt;&lt;/aml:annotation&gt;&lt;/m:r&gt;&lt;/m:sub&gt;&lt;/m:sSub&gt;&lt;m:ctrlPr&gt;&lt;aml:annotation aml:id=&quot;41&quot; w:type=&quot;Word.Insertion&quot; aml:author=&quot;Hugh Hunt&quot; aml:createdate=&quot;2020-10-04T16:47:00Z&quot;&gt;&lt;aml:content&gt;&lt;w:rPr&gt;&lt;w:rFonts w:ascii=&quot;Cambria Math&quot; w:h-ansi=&quot;Cambria Math&quot; w:cs=&quot;Arial&quot;/&gt;&lt;wx:font wx:val=&quot;Cambria Math&quot;/&gt;&lt;w:i/&gt;&lt;w:sz w:val=&quot;20&quot;/&gt;&lt;w:sz-cs w:val=&quot;20&quot;/&gt;&lt;w:lang w:val=&quot;EN-GB&quot;/&gt;&lt;/w:rPr&gt;&lt;/aml:content&gt;&lt;/aml:annotation&gt;&lt;/m:ctrlPr&gt;&lt;/m:den&gt;&lt;/m:f&gt;&lt;m:ctrlPr&gt;&lt;aml:annotation aml:id=&quot;42&quot; w:type=&quot;Word.Insertion&quot; aml:author=&quot;Hugh Hunt&quot; aml:createdate=&quot;2020-10-04T16:47:00Z&quot;&gt;&lt;aml:content&gt;&lt;w:rPr&gt;&lt;w:rFonts w:ascii=&quot;Cambria Math&quot; w:h-ansi=&quot;Cambria Math&quot; w:cs=&quot;Arial&quot;/&gt;&lt;wx:font wx:val=&quot;Cambria Math&quot;/&gt;&lt;w:i/&gt;&lt;w:sz w:val=&quot;20&quot;/&gt;&lt;w:sz-cs w:val=&quot;20&quot;/&gt;&lt;w:lang w:val=&quot;EN-GB&quot;/&gt;&lt;/w:rPr&gt;&lt;/aml:content&gt;&lt;/aml:annotation&gt;&lt;/m:ctrlPr&gt;&lt;/m:e&gt;&lt;/m:rad&gt;&lt;m:ctrlPr&gt;&lt;aml:annotation aml:id=&quot;43&quot; w:type=&quot;Word.Insertion&quot; aml:author=&quot;Hugh Hunt&quot; aml:createdate=&quot;2020-10-04T16:47:00Z&quot;&gt;&lt;aml:content&gt;&lt;w:rPr&gt;&lt;w:rFonts w:ascii=&quot;Cambria Math&quot; w:h-ansi=&quot;Cambria Math&quot; w:cs=&quot;Arial&quot;/&gt;&lt;wx:font wx:val=&quot;Cambria Math&quot;/&gt;&lt;w:i/&gt;&lt;w:sz w:val=&quot;20&quot;/&gt;&lt;w:sz-cs w:val=&quot;20&quot;/&gt;&lt;w:lang w:val=&quot;EN-GB&quot;/&gt;&lt;/w:rPr&gt;&lt;/aml:content&gt;&lt;/aml:annotation&gt;&lt;/m:ctrlP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7" o:title="" chromakey="white"/>
            </v:shape>
          </w:pict>
        </w:r>
        <w:r w:rsidR="00C92D6F" w:rsidRPr="00C92D6F" w:rsidDel="00A152B8">
          <w:rPr>
            <w:rFonts w:ascii="Arial" w:hAnsi="Arial" w:cs="Arial"/>
            <w:sz w:val="20"/>
            <w:szCs w:val="20"/>
            <w:lang w:val="en-GB"/>
          </w:rPr>
          <w:delInstrText xml:space="preserve"> </w:delInstrText>
        </w:r>
        <w:r w:rsidR="00C92D6F" w:rsidRPr="00C92D6F" w:rsidDel="00A152B8">
          <w:rPr>
            <w:rFonts w:ascii="Arial" w:hAnsi="Arial" w:cs="Arial"/>
            <w:sz w:val="20"/>
            <w:szCs w:val="20"/>
            <w:lang w:val="en-GB"/>
          </w:rPr>
          <w:fldChar w:fldCharType="separate"/>
        </w:r>
        <w:r w:rsidR="00C92D6F" w:rsidRPr="00C92D6F" w:rsidDel="00A152B8">
          <w:rPr>
            <w:rFonts w:ascii="Arial" w:hAnsi="Arial" w:cs="Arial"/>
            <w:sz w:val="20"/>
            <w:szCs w:val="20"/>
            <w:lang w:val="en-GB"/>
          </w:rPr>
          <w:fldChar w:fldCharType="end"/>
        </w:r>
        <w:r w:rsidDel="00A152B8">
          <w:rPr>
            <w:lang w:val="en-GB"/>
          </w:rPr>
          <w:delText xml:space="preserve"> and compare t</w:delText>
        </w:r>
        <w:r w:rsidR="00BC4835" w:rsidDel="00A152B8">
          <w:rPr>
            <w:lang w:val="en-GB"/>
          </w:rPr>
          <w:delText>his with the computer solution.</w:delText>
        </w:r>
        <w:r w:rsidR="00BC4835" w:rsidDel="00A152B8">
          <w:rPr>
            <w:lang w:val="en-GB"/>
          </w:rPr>
          <w:br/>
        </w:r>
      </w:del>
    </w:p>
    <w:tbl>
      <w:tblPr>
        <w:tblW w:w="0" w:type="auto"/>
        <w:tblInd w:w="108" w:type="dxa"/>
        <w:tblLayout w:type="fixed"/>
        <w:tblLook w:val="0000" w:firstRow="0" w:lastRow="0" w:firstColumn="0" w:lastColumn="0" w:noHBand="0" w:noVBand="0"/>
      </w:tblPr>
      <w:tblGrid>
        <w:gridCol w:w="3544"/>
        <w:gridCol w:w="2552"/>
        <w:gridCol w:w="2566"/>
      </w:tblGrid>
      <w:tr w:rsidR="00E539EE" w:rsidDel="00A152B8" w14:paraId="64EF4016" w14:textId="77777777">
        <w:trPr>
          <w:trHeight w:val="23"/>
          <w:del w:id="182" w:author="John S. Biggins" w:date="2023-09-28T15:50:00Z"/>
        </w:trPr>
        <w:tc>
          <w:tcPr>
            <w:tcW w:w="3544" w:type="dxa"/>
            <w:tcBorders>
              <w:top w:val="single" w:sz="4" w:space="0" w:color="000000"/>
              <w:left w:val="single" w:sz="4" w:space="0" w:color="000000"/>
              <w:bottom w:val="single" w:sz="4" w:space="0" w:color="000000"/>
            </w:tcBorders>
            <w:vAlign w:val="center"/>
          </w:tcPr>
          <w:p w14:paraId="4F226735" w14:textId="77777777" w:rsidR="00E539EE" w:rsidDel="00A152B8" w:rsidRDefault="00E539EE" w:rsidP="000009E1">
            <w:pPr>
              <w:snapToGrid w:val="0"/>
              <w:rPr>
                <w:del w:id="183" w:author="John S. Biggins" w:date="2023-09-28T15:50:00Z"/>
                <w:b/>
                <w:bCs/>
                <w:lang w:val="en-GB"/>
              </w:rPr>
            </w:pPr>
          </w:p>
        </w:tc>
        <w:tc>
          <w:tcPr>
            <w:tcW w:w="2552" w:type="dxa"/>
            <w:tcBorders>
              <w:top w:val="single" w:sz="4" w:space="0" w:color="000000"/>
              <w:left w:val="single" w:sz="4" w:space="0" w:color="000000"/>
              <w:bottom w:val="single" w:sz="4" w:space="0" w:color="000000"/>
            </w:tcBorders>
            <w:vAlign w:val="center"/>
          </w:tcPr>
          <w:p w14:paraId="75DE2981" w14:textId="77777777" w:rsidR="00E539EE" w:rsidDel="00A152B8" w:rsidRDefault="006F6A2D" w:rsidP="000009E1">
            <w:pPr>
              <w:snapToGrid w:val="0"/>
              <w:rPr>
                <w:del w:id="184" w:author="John S. Biggins" w:date="2023-09-28T15:50:00Z"/>
                <w:lang w:val="en-GB"/>
              </w:rPr>
            </w:pPr>
            <w:del w:id="185" w:author="John S. Biggins" w:date="2023-09-28T15:50:00Z">
              <w:r w:rsidDel="00A152B8">
                <w:rPr>
                  <w:lang w:val="en-GB"/>
                </w:rPr>
                <w:delText>Data Book formula</w:delText>
              </w:r>
            </w:del>
          </w:p>
        </w:tc>
        <w:tc>
          <w:tcPr>
            <w:tcW w:w="2566" w:type="dxa"/>
            <w:tcBorders>
              <w:top w:val="single" w:sz="4" w:space="0" w:color="000000"/>
              <w:left w:val="single" w:sz="4" w:space="0" w:color="000000"/>
              <w:bottom w:val="single" w:sz="4" w:space="0" w:color="000000"/>
              <w:right w:val="single" w:sz="4" w:space="0" w:color="000000"/>
            </w:tcBorders>
            <w:vAlign w:val="center"/>
          </w:tcPr>
          <w:p w14:paraId="66EB1E1E" w14:textId="77777777" w:rsidR="00E539EE" w:rsidDel="00A152B8" w:rsidRDefault="006F6A2D" w:rsidP="000009E1">
            <w:pPr>
              <w:snapToGrid w:val="0"/>
              <w:rPr>
                <w:del w:id="186" w:author="John S. Biggins" w:date="2023-09-28T15:50:00Z"/>
                <w:lang w:val="en-GB"/>
              </w:rPr>
            </w:pPr>
            <w:del w:id="187" w:author="John S. Biggins" w:date="2023-09-28T15:50:00Z">
              <w:r w:rsidDel="00A152B8">
                <w:rPr>
                  <w:lang w:val="en-GB"/>
                </w:rPr>
                <w:delText>computer program</w:delText>
              </w:r>
            </w:del>
          </w:p>
        </w:tc>
      </w:tr>
      <w:tr w:rsidR="00E539EE" w:rsidDel="00A152B8" w14:paraId="2F53B6A4" w14:textId="77777777">
        <w:trPr>
          <w:trHeight w:val="23"/>
          <w:del w:id="188" w:author="John S. Biggins" w:date="2023-09-28T15:50:00Z"/>
        </w:trPr>
        <w:tc>
          <w:tcPr>
            <w:tcW w:w="3544" w:type="dxa"/>
            <w:tcBorders>
              <w:left w:val="single" w:sz="4" w:space="0" w:color="000000"/>
              <w:bottom w:val="single" w:sz="4" w:space="0" w:color="000000"/>
            </w:tcBorders>
            <w:vAlign w:val="center"/>
          </w:tcPr>
          <w:p w14:paraId="497A6801" w14:textId="77777777" w:rsidR="00E539EE" w:rsidDel="00A152B8" w:rsidRDefault="006F6A2D" w:rsidP="000009E1">
            <w:pPr>
              <w:snapToGrid w:val="0"/>
              <w:spacing w:before="120" w:after="120"/>
              <w:rPr>
                <w:del w:id="189" w:author="John S. Biggins" w:date="2023-09-28T15:50:00Z"/>
                <w:lang w:val="en-GB"/>
              </w:rPr>
            </w:pPr>
            <w:del w:id="190" w:author="John S. Biggins" w:date="2023-09-28T15:50:00Z">
              <w:r w:rsidDel="00A152B8">
                <w:rPr>
                  <w:lang w:val="en-GB"/>
                </w:rPr>
                <w:delText>Frequency of peak (Hz)</w:delText>
              </w:r>
            </w:del>
          </w:p>
        </w:tc>
        <w:tc>
          <w:tcPr>
            <w:tcW w:w="2552" w:type="dxa"/>
            <w:tcBorders>
              <w:left w:val="single" w:sz="4" w:space="0" w:color="000000"/>
              <w:bottom w:val="single" w:sz="4" w:space="0" w:color="000000"/>
            </w:tcBorders>
            <w:vAlign w:val="center"/>
          </w:tcPr>
          <w:p w14:paraId="77F4CA4C" w14:textId="77777777" w:rsidR="00E539EE" w:rsidDel="00A152B8" w:rsidRDefault="00E539EE" w:rsidP="000009E1">
            <w:pPr>
              <w:snapToGrid w:val="0"/>
              <w:spacing w:before="240"/>
              <w:rPr>
                <w:del w:id="191" w:author="John S. Biggins" w:date="2023-09-28T15:50:00Z"/>
                <w:lang w:val="en-GB"/>
              </w:rPr>
            </w:pPr>
          </w:p>
        </w:tc>
        <w:tc>
          <w:tcPr>
            <w:tcW w:w="2566" w:type="dxa"/>
            <w:tcBorders>
              <w:left w:val="single" w:sz="4" w:space="0" w:color="000000"/>
              <w:bottom w:val="single" w:sz="4" w:space="0" w:color="000000"/>
              <w:right w:val="single" w:sz="4" w:space="0" w:color="000000"/>
            </w:tcBorders>
            <w:vAlign w:val="center"/>
          </w:tcPr>
          <w:p w14:paraId="0501C0F2" w14:textId="77777777" w:rsidR="00E539EE" w:rsidDel="00A152B8" w:rsidRDefault="00E539EE" w:rsidP="000009E1">
            <w:pPr>
              <w:snapToGrid w:val="0"/>
              <w:spacing w:before="240"/>
              <w:rPr>
                <w:del w:id="192" w:author="John S. Biggins" w:date="2023-09-28T15:50:00Z"/>
                <w:lang w:val="en-GB"/>
              </w:rPr>
            </w:pPr>
          </w:p>
        </w:tc>
      </w:tr>
    </w:tbl>
    <w:p w14:paraId="39928A4B" w14:textId="77777777" w:rsidR="00C812DA" w:rsidDel="00A152B8" w:rsidRDefault="00C812DA" w:rsidP="00E539EE">
      <w:pPr>
        <w:spacing w:before="240"/>
        <w:rPr>
          <w:del w:id="193" w:author="John S. Biggins" w:date="2023-09-28T15:50:00Z"/>
          <w:lang w:val="en-GB"/>
        </w:rPr>
      </w:pPr>
      <w:del w:id="194" w:author="John S. Biggins" w:date="2023-09-28T15:50:00Z">
        <w:r w:rsidDel="00A152B8">
          <w:rPr>
            <w:lang w:val="en-GB"/>
          </w:rPr>
          <w:delText>Does this result suggest that the computer program is working correctly?  ........................</w:delText>
        </w:r>
      </w:del>
    </w:p>
    <w:p w14:paraId="45D03B7C" w14:textId="77777777" w:rsidR="00AB5E22" w:rsidDel="00A152B8" w:rsidRDefault="00E539EE" w:rsidP="00E539EE">
      <w:pPr>
        <w:spacing w:before="240"/>
        <w:rPr>
          <w:del w:id="195" w:author="John S. Biggins" w:date="2023-09-28T15:50:00Z"/>
          <w:lang w:val="en-GB"/>
        </w:rPr>
      </w:pPr>
      <w:del w:id="196" w:author="John S. Biggins" w:date="2023-09-28T15:50:00Z">
        <w:r w:rsidDel="00A152B8">
          <w:rPr>
            <w:lang w:val="en-GB"/>
          </w:rPr>
          <w:delText>Now investigate the harmonic and transient responses of the building with the absorber fitted, for a range of dashpot rates</w:delText>
        </w:r>
        <w:r w:rsidR="00587B53" w:rsidRPr="002B6772">
          <w:rPr>
            <w:noProof/>
            <w:position w:val="-10"/>
            <w:lang w:val="en-GB"/>
          </w:rPr>
          <w:object w:dxaOrig="320" w:dyaOrig="320" w14:anchorId="54C75DB4">
            <v:shape id="_x0000_i1058" type="#_x0000_t75" alt="" style="width:14.95pt;height:14.95pt;mso-width-percent:0;mso-height-percent:0;mso-width-percent:0;mso-height-percent:0" o:ole="">
              <v:imagedata r:id="rId62" o:title=""/>
            </v:shape>
            <o:OLEObject Type="Embed" ProgID="Equation.3" ShapeID="_x0000_i1058" DrawAspect="Content" ObjectID="_1757508734" r:id="rId68"/>
          </w:object>
        </w:r>
        <w:r w:rsidDel="00A152B8">
          <w:rPr>
            <w:lang w:val="en-GB"/>
          </w:rPr>
          <w:delText xml:space="preserve">.  You already have the results for </w:delText>
        </w:r>
        <w:r w:rsidR="00587B53" w:rsidRPr="002B6772">
          <w:rPr>
            <w:noProof/>
            <w:position w:val="-10"/>
            <w:lang w:val="en-GB"/>
          </w:rPr>
          <w:object w:dxaOrig="320" w:dyaOrig="320" w14:anchorId="74D24600">
            <v:shape id="_x0000_i1057" type="#_x0000_t75" alt="" style="width:14.95pt;height:14.95pt;mso-width-percent:0;mso-height-percent:0;mso-width-percent:0;mso-height-percent:0" o:ole="">
              <v:imagedata r:id="rId62" o:title=""/>
            </v:shape>
            <o:OLEObject Type="Embed" ProgID="Equation.3" ShapeID="_x0000_i1057" DrawAspect="Content" ObjectID="_1757508735" r:id="rId69"/>
          </w:object>
        </w:r>
        <w:r w:rsidDel="00A152B8">
          <w:rPr>
            <w:vertAlign w:val="subscript"/>
            <w:lang w:val="en-GB"/>
          </w:rPr>
          <w:delText xml:space="preserve">  </w:delText>
        </w:r>
        <w:r w:rsidDel="00A152B8">
          <w:rPr>
            <w:lang w:val="en-GB"/>
          </w:rPr>
          <w:delText xml:space="preserve">= 100 Ns/m so try the other extreme value of  </w:delText>
        </w:r>
        <w:r w:rsidR="00587B53" w:rsidRPr="002B6772">
          <w:rPr>
            <w:noProof/>
            <w:position w:val="-10"/>
            <w:lang w:val="en-GB"/>
          </w:rPr>
          <w:object w:dxaOrig="320" w:dyaOrig="320" w14:anchorId="547BF3EF">
            <v:shape id="_x0000_i1056" type="#_x0000_t75" alt="" style="width:14.95pt;height:14.95pt;mso-width-percent:0;mso-height-percent:0;mso-width-percent:0;mso-height-percent:0" o:ole="">
              <v:imagedata r:id="rId62" o:title=""/>
            </v:shape>
            <o:OLEObject Type="Embed" ProgID="Equation.3" ShapeID="_x0000_i1056" DrawAspect="Content" ObjectID="_1757508736" r:id="rId70"/>
          </w:object>
        </w:r>
        <w:r w:rsidDel="00A152B8">
          <w:rPr>
            <w:lang w:val="en-GB"/>
          </w:rPr>
          <w:delText>= 0.01 Ns/m.  Next, try a broad range of values between these two extremes, trying to identify damping values where you get a reduction in the response of the structure.</w:delText>
        </w:r>
        <w:r w:rsidR="00AB5E22" w:rsidDel="00A152B8">
          <w:rPr>
            <w:lang w:val="en-GB"/>
          </w:rPr>
          <w:delText xml:space="preserve">  (Note that the damping axis is logarithmic, so 0.1, 1.0 and 10.0 Ns/m </w:delText>
        </w:r>
        <w:r w:rsidR="00BC71AF" w:rsidDel="00A152B8">
          <w:rPr>
            <w:lang w:val="en-GB"/>
          </w:rPr>
          <w:delText>would cover the range evenly</w:delText>
        </w:r>
        <w:r w:rsidR="00AB5E22" w:rsidDel="00A152B8">
          <w:rPr>
            <w:lang w:val="en-GB"/>
          </w:rPr>
          <w:delText>.)  In the neighbourhood of the lowest</w:delText>
        </w:r>
        <w:r w:rsidDel="00A152B8">
          <w:rPr>
            <w:lang w:val="en-GB"/>
          </w:rPr>
          <w:delText xml:space="preserve"> values, try a narrower range of damping values to identify the optimum value – that is, the one which gives</w:delText>
        </w:r>
        <w:r w:rsidR="00BC71AF" w:rsidDel="00A152B8">
          <w:rPr>
            <w:lang w:val="en-GB"/>
          </w:rPr>
          <w:delText>:</w:delText>
        </w:r>
      </w:del>
    </w:p>
    <w:p w14:paraId="6086CE86" w14:textId="77777777" w:rsidR="00AB5E22" w:rsidDel="00A152B8" w:rsidRDefault="00E539EE" w:rsidP="00AB5E22">
      <w:pPr>
        <w:numPr>
          <w:ilvl w:val="0"/>
          <w:numId w:val="7"/>
        </w:numPr>
        <w:rPr>
          <w:del w:id="197" w:author="John S. Biggins" w:date="2023-09-28T15:50:00Z"/>
          <w:lang w:val="en-GB"/>
        </w:rPr>
      </w:pPr>
      <w:del w:id="198" w:author="John S. Biggins" w:date="2023-09-28T15:50:00Z">
        <w:r w:rsidDel="00A152B8">
          <w:rPr>
            <w:lang w:val="en-GB"/>
          </w:rPr>
          <w:delText>the minimum value of peak harmon</w:delText>
        </w:r>
        <w:r w:rsidR="00AB5E22" w:rsidDel="00A152B8">
          <w:rPr>
            <w:lang w:val="en-GB"/>
          </w:rPr>
          <w:delText>ic response of the building and</w:delText>
        </w:r>
      </w:del>
    </w:p>
    <w:p w14:paraId="2EADD9A6" w14:textId="77777777" w:rsidR="00E539EE" w:rsidDel="00A152B8" w:rsidRDefault="00E539EE" w:rsidP="00AB5E22">
      <w:pPr>
        <w:numPr>
          <w:ilvl w:val="0"/>
          <w:numId w:val="7"/>
        </w:numPr>
        <w:rPr>
          <w:del w:id="199" w:author="John S. Biggins" w:date="2023-09-28T15:50:00Z"/>
          <w:lang w:val="en-GB"/>
        </w:rPr>
      </w:pPr>
      <w:del w:id="200" w:author="John S. Biggins" w:date="2023-09-28T15:50:00Z">
        <w:r w:rsidDel="00A152B8">
          <w:rPr>
            <w:lang w:val="en-GB"/>
          </w:rPr>
          <w:delText>a fast decay of the step response of the building.</w:delText>
        </w:r>
      </w:del>
    </w:p>
    <w:p w14:paraId="5E838F84" w14:textId="77777777" w:rsidR="00E539EE" w:rsidDel="00A152B8" w:rsidRDefault="00E539EE" w:rsidP="00E539EE">
      <w:pPr>
        <w:spacing w:before="240"/>
        <w:rPr>
          <w:del w:id="201" w:author="John S. Biggins" w:date="2023-09-28T15:50:00Z"/>
          <w:lang w:val="en-GB"/>
        </w:rPr>
      </w:pPr>
      <w:del w:id="202" w:author="John S. Biggins" w:date="2023-09-28T15:50:00Z">
        <w:r w:rsidDel="00A152B8">
          <w:rPr>
            <w:lang w:val="en-GB"/>
          </w:rPr>
          <w:delText xml:space="preserve">Write your results </w:delText>
        </w:r>
        <w:r w:rsidR="00AB5E22" w:rsidDel="00A152B8">
          <w:rPr>
            <w:lang w:val="en-GB"/>
          </w:rPr>
          <w:delText>(to 3 significant figures) in the table below,</w:delText>
        </w:r>
        <w:r w:rsidDel="00A152B8">
          <w:rPr>
            <w:lang w:val="en-GB"/>
          </w:rPr>
          <w:delText xml:space="preserve"> and plot a graph of the peak harmonic response of the building as a function of damping, using the graph paper at the end of this handout.</w:delText>
        </w:r>
        <w:r w:rsidR="00BC71AF" w:rsidDel="00A152B8">
          <w:rPr>
            <w:lang w:val="en-GB"/>
          </w:rPr>
          <w:delText xml:space="preserve">  </w:delText>
        </w:r>
        <w:r w:rsidR="00BC71AF" w:rsidRPr="00BC71AF" w:rsidDel="00A152B8">
          <w:rPr>
            <w:b/>
            <w:lang w:val="en-GB"/>
          </w:rPr>
          <w:delText>Plot the results as you go</w:delText>
        </w:r>
        <w:r w:rsidR="00BC71AF" w:rsidDel="00A152B8">
          <w:rPr>
            <w:lang w:val="en-GB"/>
          </w:rPr>
          <w:delText xml:space="preserve">, so that you can quickly see which values of </w:delText>
        </w:r>
        <w:r w:rsidR="00587B53" w:rsidRPr="002B6772">
          <w:rPr>
            <w:noProof/>
            <w:position w:val="-10"/>
            <w:lang w:val="en-GB"/>
          </w:rPr>
          <w:object w:dxaOrig="320" w:dyaOrig="320" w14:anchorId="0F221FD9">
            <v:shape id="_x0000_i1055" type="#_x0000_t75" alt="" style="width:14.95pt;height:14.95pt;mso-width-percent:0;mso-height-percent:0;mso-width-percent:0;mso-height-percent:0" o:ole="">
              <v:imagedata r:id="rId62" o:title=""/>
            </v:shape>
            <o:OLEObject Type="Embed" ProgID="Equation.3" ShapeID="_x0000_i1055" DrawAspect="Content" ObjectID="_1757508737" r:id="rId71"/>
          </w:object>
        </w:r>
        <w:r w:rsidR="00BC71AF" w:rsidDel="00A152B8">
          <w:rPr>
            <w:lang w:val="en-GB"/>
          </w:rPr>
          <w:delText xml:space="preserve"> to explore in more detail.</w:delText>
        </w:r>
      </w:del>
    </w:p>
    <w:p w14:paraId="7825AF77" w14:textId="77777777" w:rsidR="00E539EE" w:rsidDel="00A152B8" w:rsidRDefault="00E539EE" w:rsidP="00C37DAD">
      <w:pPr>
        <w:spacing w:before="240"/>
        <w:rPr>
          <w:del w:id="203" w:author="John S. Biggins" w:date="2023-09-28T15:50:00Z"/>
          <w:lang w:val="en-GB"/>
        </w:rPr>
      </w:pPr>
      <w:del w:id="204" w:author="John S. Biggins" w:date="2023-09-28T15:50:00Z">
        <w:r w:rsidDel="00A152B8">
          <w:rPr>
            <w:lang w:val="en-GB"/>
          </w:rPr>
          <w:delText xml:space="preserve">The time for the response to decay completely is theoretically infinite – a practical alternative is to calculate the limits of an envelope which covers </w:delText>
        </w:r>
        <w:r w:rsidR="00104A4F" w:rsidDel="00A152B8">
          <w:rPr>
            <w:lang w:val="en-GB"/>
          </w:rPr>
          <w:delText>2</w:delText>
        </w:r>
        <w:r w:rsidDel="00A152B8">
          <w:rPr>
            <w:lang w:val="en-GB"/>
          </w:rPr>
          <w:delText>% of the equilibrium response at either side of this value, and identify the time taken for the response to enter this envelope and not leave it again (as may happen when modulation occurs).  Any decay time longer than 30</w:delText>
        </w:r>
        <w:r w:rsidR="00586EA6" w:rsidDel="00A152B8">
          <w:rPr>
            <w:lang w:val="en-GB"/>
          </w:rPr>
          <w:delText xml:space="preserve"> </w:delText>
        </w:r>
        <w:r w:rsidDel="00A152B8">
          <w:rPr>
            <w:lang w:val="en-GB"/>
          </w:rPr>
          <w:delText>s</w:delText>
        </w:r>
        <w:r w:rsidR="00586EA6" w:rsidDel="00A152B8">
          <w:rPr>
            <w:lang w:val="en-GB"/>
          </w:rPr>
          <w:delText>econds</w:delText>
        </w:r>
        <w:r w:rsidDel="00A152B8">
          <w:rPr>
            <w:lang w:val="en-GB"/>
          </w:rPr>
          <w:delText xml:space="preserve"> is of no interest, so there is no need to reco</w:delText>
        </w:r>
        <w:r w:rsidR="00BC4835" w:rsidDel="00A152B8">
          <w:rPr>
            <w:lang w:val="en-GB"/>
          </w:rPr>
          <w:delText>rd times once they exceed this.</w:delText>
        </w:r>
        <w:r w:rsidR="00BC4835" w:rsidDel="00A152B8">
          <w:rPr>
            <w:lang w:val="en-GB"/>
          </w:rPr>
          <w:br/>
        </w:r>
      </w:del>
    </w:p>
    <w:tbl>
      <w:tblPr>
        <w:tblW w:w="9355" w:type="dxa"/>
        <w:tblInd w:w="221" w:type="dxa"/>
        <w:tblLayout w:type="fixed"/>
        <w:tblLook w:val="0000" w:firstRow="0" w:lastRow="0" w:firstColumn="0" w:lastColumn="0" w:noHBand="0" w:noVBand="0"/>
      </w:tblPr>
      <w:tblGrid>
        <w:gridCol w:w="1447"/>
        <w:gridCol w:w="2268"/>
        <w:gridCol w:w="2268"/>
        <w:gridCol w:w="3372"/>
      </w:tblGrid>
      <w:tr w:rsidR="00E539EE" w:rsidDel="00A152B8" w14:paraId="63FB301E" w14:textId="77777777">
        <w:trPr>
          <w:del w:id="205" w:author="John S. Biggins" w:date="2023-09-28T15:50:00Z"/>
        </w:trPr>
        <w:tc>
          <w:tcPr>
            <w:tcW w:w="1447" w:type="dxa"/>
            <w:tcBorders>
              <w:top w:val="single" w:sz="4" w:space="0" w:color="000000"/>
              <w:left w:val="single" w:sz="4" w:space="0" w:color="000000"/>
              <w:bottom w:val="single" w:sz="4" w:space="0" w:color="000000"/>
            </w:tcBorders>
          </w:tcPr>
          <w:p w14:paraId="58C95360" w14:textId="77777777" w:rsidR="00E539EE" w:rsidDel="00A152B8" w:rsidRDefault="002F43F3" w:rsidP="000009E1">
            <w:pPr>
              <w:snapToGrid w:val="0"/>
              <w:jc w:val="center"/>
              <w:rPr>
                <w:del w:id="206" w:author="John S. Biggins" w:date="2023-09-28T15:50:00Z"/>
              </w:rPr>
            </w:pPr>
            <w:del w:id="207" w:author="John S. Biggins" w:date="2023-09-28T15:50:00Z">
              <w:r w:rsidDel="00A152B8">
                <w:delText>Damping</w:delText>
              </w:r>
              <w:r w:rsidR="00E539EE" w:rsidDel="00A152B8">
                <w:delText xml:space="preserve"> </w:delText>
              </w:r>
              <w:r w:rsidR="00587B53" w:rsidRPr="002B6772">
                <w:rPr>
                  <w:noProof/>
                  <w:position w:val="-10"/>
                  <w:lang w:val="en-GB"/>
                </w:rPr>
                <w:object w:dxaOrig="320" w:dyaOrig="320" w14:anchorId="46070C00">
                  <v:shape id="_x0000_i1054" type="#_x0000_t75" alt="" style="width:14.95pt;height:14.95pt;mso-width-percent:0;mso-height-percent:0;mso-width-percent:0;mso-height-percent:0" o:ole="">
                    <v:imagedata r:id="rId62" o:title=""/>
                  </v:shape>
                  <o:OLEObject Type="Embed" ProgID="Equation.3" ShapeID="_x0000_i1054" DrawAspect="Content" ObjectID="_1757508738" r:id="rId72"/>
                </w:object>
              </w:r>
            </w:del>
          </w:p>
          <w:p w14:paraId="3E908056" w14:textId="77777777" w:rsidR="00E539EE" w:rsidDel="00A152B8" w:rsidRDefault="00E539EE" w:rsidP="000009E1">
            <w:pPr>
              <w:snapToGrid w:val="0"/>
              <w:jc w:val="center"/>
              <w:rPr>
                <w:del w:id="208" w:author="John S. Biggins" w:date="2023-09-28T15:50:00Z"/>
                <w:i/>
                <w:iCs/>
              </w:rPr>
            </w:pPr>
            <w:del w:id="209" w:author="John S. Biggins" w:date="2023-09-28T15:50:00Z">
              <w:r w:rsidDel="00A152B8">
                <w:rPr>
                  <w:i/>
                  <w:iCs/>
                </w:rPr>
                <w:delText>Ns/m</w:delText>
              </w:r>
            </w:del>
          </w:p>
        </w:tc>
        <w:tc>
          <w:tcPr>
            <w:tcW w:w="2268" w:type="dxa"/>
            <w:tcBorders>
              <w:top w:val="single" w:sz="4" w:space="0" w:color="000000"/>
              <w:left w:val="single" w:sz="4" w:space="0" w:color="000000"/>
              <w:bottom w:val="single" w:sz="4" w:space="0" w:color="000000"/>
            </w:tcBorders>
          </w:tcPr>
          <w:p w14:paraId="489843C0" w14:textId="77777777" w:rsidR="00E539EE" w:rsidDel="00A152B8" w:rsidRDefault="00E539EE" w:rsidP="000009E1">
            <w:pPr>
              <w:snapToGrid w:val="0"/>
              <w:rPr>
                <w:del w:id="210" w:author="John S. Biggins" w:date="2023-09-28T15:50:00Z"/>
              </w:rPr>
            </w:pPr>
            <w:del w:id="211" w:author="John S. Biggins" w:date="2023-09-28T15:50:00Z">
              <w:r w:rsidDel="00A152B8">
                <w:delText>Peak harmonic response of building</w:delText>
              </w:r>
            </w:del>
          </w:p>
          <w:p w14:paraId="146BF4CB" w14:textId="77777777" w:rsidR="00E539EE" w:rsidDel="00A152B8" w:rsidRDefault="00E539EE" w:rsidP="000009E1">
            <w:pPr>
              <w:snapToGrid w:val="0"/>
              <w:jc w:val="center"/>
              <w:rPr>
                <w:del w:id="212" w:author="John S. Biggins" w:date="2023-09-28T15:50:00Z"/>
                <w:i/>
                <w:iCs/>
              </w:rPr>
            </w:pPr>
            <w:del w:id="213" w:author="John S. Biggins" w:date="2023-09-28T15:50:00Z">
              <w:r w:rsidDel="00A152B8">
                <w:rPr>
                  <w:i/>
                  <w:iCs/>
                </w:rPr>
                <w:delText>m</w:delText>
              </w:r>
              <w:r w:rsidR="00BD72BC" w:rsidDel="00A152B8">
                <w:rPr>
                  <w:i/>
                  <w:iCs/>
                </w:rPr>
                <w:delText>m</w:delText>
              </w:r>
            </w:del>
          </w:p>
        </w:tc>
        <w:tc>
          <w:tcPr>
            <w:tcW w:w="2268" w:type="dxa"/>
            <w:tcBorders>
              <w:top w:val="single" w:sz="4" w:space="0" w:color="000000"/>
              <w:left w:val="single" w:sz="4" w:space="0" w:color="000000"/>
              <w:bottom w:val="single" w:sz="4" w:space="0" w:color="000000"/>
            </w:tcBorders>
          </w:tcPr>
          <w:p w14:paraId="0C9AD3A2" w14:textId="77777777" w:rsidR="00E539EE" w:rsidDel="00A152B8" w:rsidRDefault="00E539EE" w:rsidP="000009E1">
            <w:pPr>
              <w:snapToGrid w:val="0"/>
              <w:rPr>
                <w:del w:id="214" w:author="John S. Biggins" w:date="2023-09-28T15:50:00Z"/>
              </w:rPr>
            </w:pPr>
            <w:del w:id="215" w:author="John S. Biggins" w:date="2023-09-28T15:50:00Z">
              <w:r w:rsidDel="00A152B8">
                <w:delText>Peak harmonic response of absorber</w:delText>
              </w:r>
            </w:del>
          </w:p>
          <w:p w14:paraId="2AB5B70F" w14:textId="77777777" w:rsidR="00E539EE" w:rsidDel="00A152B8" w:rsidRDefault="00E539EE" w:rsidP="000009E1">
            <w:pPr>
              <w:snapToGrid w:val="0"/>
              <w:jc w:val="center"/>
              <w:rPr>
                <w:del w:id="216" w:author="John S. Biggins" w:date="2023-09-28T15:50:00Z"/>
                <w:i/>
                <w:iCs/>
              </w:rPr>
            </w:pPr>
            <w:del w:id="217" w:author="John S. Biggins" w:date="2023-09-28T15:50:00Z">
              <w:r w:rsidDel="00A152B8">
                <w:rPr>
                  <w:i/>
                  <w:iCs/>
                </w:rPr>
                <w:delText>m</w:delText>
              </w:r>
              <w:r w:rsidR="00BD72BC" w:rsidDel="00A152B8">
                <w:rPr>
                  <w:i/>
                  <w:iCs/>
                </w:rPr>
                <w:delText>m</w:delText>
              </w:r>
            </w:del>
          </w:p>
        </w:tc>
        <w:tc>
          <w:tcPr>
            <w:tcW w:w="3372" w:type="dxa"/>
            <w:tcBorders>
              <w:top w:val="single" w:sz="4" w:space="0" w:color="000000"/>
              <w:left w:val="single" w:sz="4" w:space="0" w:color="000000"/>
              <w:bottom w:val="single" w:sz="4" w:space="0" w:color="000000"/>
              <w:right w:val="single" w:sz="4" w:space="0" w:color="000000"/>
            </w:tcBorders>
          </w:tcPr>
          <w:p w14:paraId="183C7FB0" w14:textId="77777777" w:rsidR="00E539EE" w:rsidDel="00A152B8" w:rsidRDefault="00E539EE" w:rsidP="000009E1">
            <w:pPr>
              <w:snapToGrid w:val="0"/>
              <w:rPr>
                <w:del w:id="218" w:author="John S. Biggins" w:date="2023-09-28T15:50:00Z"/>
              </w:rPr>
            </w:pPr>
            <w:del w:id="219" w:author="John S. Biggins" w:date="2023-09-28T15:50:00Z">
              <w:r w:rsidDel="00A152B8">
                <w:delText xml:space="preserve">Time for response to decay to within </w:delText>
              </w:r>
              <w:r w:rsidR="00104A4F" w:rsidDel="00A152B8">
                <w:delText>2</w:delText>
              </w:r>
              <w:r w:rsidDel="00A152B8">
                <w:delText>% of the equilibrium position</w:delText>
              </w:r>
              <w:r w:rsidR="00363886" w:rsidDel="00A152B8">
                <w:delText xml:space="preserve">            </w:delText>
              </w:r>
              <w:r w:rsidR="00363886" w:rsidRPr="00363886" w:rsidDel="00A152B8">
                <w:rPr>
                  <w:i/>
                  <w:iCs/>
                </w:rPr>
                <w:delText>s</w:delText>
              </w:r>
            </w:del>
          </w:p>
        </w:tc>
      </w:tr>
      <w:tr w:rsidR="00E539EE" w:rsidDel="00A152B8" w14:paraId="0D613900" w14:textId="77777777">
        <w:trPr>
          <w:trHeight w:hRule="exact" w:val="397"/>
          <w:del w:id="220" w:author="John S. Biggins" w:date="2023-09-28T15:50:00Z"/>
        </w:trPr>
        <w:tc>
          <w:tcPr>
            <w:tcW w:w="1447" w:type="dxa"/>
            <w:tcBorders>
              <w:left w:val="single" w:sz="4" w:space="0" w:color="000000"/>
              <w:bottom w:val="single" w:sz="4" w:space="0" w:color="000000"/>
            </w:tcBorders>
          </w:tcPr>
          <w:p w14:paraId="3671DD0B" w14:textId="77777777" w:rsidR="00E539EE" w:rsidDel="00A152B8" w:rsidRDefault="00E539EE" w:rsidP="000009E1">
            <w:pPr>
              <w:snapToGrid w:val="0"/>
              <w:rPr>
                <w:del w:id="221" w:author="John S. Biggins" w:date="2023-09-28T15:50:00Z"/>
              </w:rPr>
            </w:pPr>
          </w:p>
        </w:tc>
        <w:tc>
          <w:tcPr>
            <w:tcW w:w="2268" w:type="dxa"/>
            <w:tcBorders>
              <w:left w:val="single" w:sz="4" w:space="0" w:color="000000"/>
              <w:bottom w:val="single" w:sz="4" w:space="0" w:color="000000"/>
            </w:tcBorders>
          </w:tcPr>
          <w:p w14:paraId="4939C949" w14:textId="77777777" w:rsidR="00E539EE" w:rsidDel="00A152B8" w:rsidRDefault="00E539EE" w:rsidP="000009E1">
            <w:pPr>
              <w:snapToGrid w:val="0"/>
              <w:rPr>
                <w:del w:id="222" w:author="John S. Biggins" w:date="2023-09-28T15:50:00Z"/>
              </w:rPr>
            </w:pPr>
          </w:p>
        </w:tc>
        <w:tc>
          <w:tcPr>
            <w:tcW w:w="2268" w:type="dxa"/>
            <w:tcBorders>
              <w:left w:val="single" w:sz="4" w:space="0" w:color="000000"/>
              <w:bottom w:val="single" w:sz="4" w:space="0" w:color="000000"/>
            </w:tcBorders>
          </w:tcPr>
          <w:p w14:paraId="48EBCAA3" w14:textId="77777777" w:rsidR="00E539EE" w:rsidDel="00A152B8" w:rsidRDefault="00E539EE" w:rsidP="000009E1">
            <w:pPr>
              <w:snapToGrid w:val="0"/>
              <w:rPr>
                <w:del w:id="223" w:author="John S. Biggins" w:date="2023-09-28T15:50:00Z"/>
              </w:rPr>
            </w:pPr>
          </w:p>
        </w:tc>
        <w:tc>
          <w:tcPr>
            <w:tcW w:w="3372" w:type="dxa"/>
            <w:tcBorders>
              <w:left w:val="single" w:sz="4" w:space="0" w:color="000000"/>
              <w:bottom w:val="single" w:sz="4" w:space="0" w:color="000000"/>
              <w:right w:val="single" w:sz="4" w:space="0" w:color="000000"/>
            </w:tcBorders>
          </w:tcPr>
          <w:p w14:paraId="18C9B63E" w14:textId="77777777" w:rsidR="00E539EE" w:rsidDel="00A152B8" w:rsidRDefault="00E539EE" w:rsidP="000009E1">
            <w:pPr>
              <w:snapToGrid w:val="0"/>
              <w:rPr>
                <w:del w:id="224" w:author="John S. Biggins" w:date="2023-09-28T15:50:00Z"/>
              </w:rPr>
            </w:pPr>
          </w:p>
        </w:tc>
      </w:tr>
      <w:tr w:rsidR="00E539EE" w:rsidDel="00A152B8" w14:paraId="0B6A05CD" w14:textId="77777777">
        <w:trPr>
          <w:trHeight w:hRule="exact" w:val="397"/>
          <w:del w:id="225" w:author="John S. Biggins" w:date="2023-09-28T15:50:00Z"/>
        </w:trPr>
        <w:tc>
          <w:tcPr>
            <w:tcW w:w="1447" w:type="dxa"/>
            <w:tcBorders>
              <w:left w:val="single" w:sz="4" w:space="0" w:color="000000"/>
              <w:bottom w:val="single" w:sz="4" w:space="0" w:color="000000"/>
            </w:tcBorders>
          </w:tcPr>
          <w:p w14:paraId="65D46B9F" w14:textId="77777777" w:rsidR="00E539EE" w:rsidDel="00A152B8" w:rsidRDefault="00E539EE" w:rsidP="000009E1">
            <w:pPr>
              <w:snapToGrid w:val="0"/>
              <w:rPr>
                <w:del w:id="226" w:author="John S. Biggins" w:date="2023-09-28T15:50:00Z"/>
              </w:rPr>
            </w:pPr>
          </w:p>
        </w:tc>
        <w:tc>
          <w:tcPr>
            <w:tcW w:w="2268" w:type="dxa"/>
            <w:tcBorders>
              <w:left w:val="single" w:sz="4" w:space="0" w:color="000000"/>
              <w:bottom w:val="single" w:sz="4" w:space="0" w:color="000000"/>
            </w:tcBorders>
          </w:tcPr>
          <w:p w14:paraId="21319C90" w14:textId="77777777" w:rsidR="00E539EE" w:rsidDel="00A152B8" w:rsidRDefault="00E539EE" w:rsidP="000009E1">
            <w:pPr>
              <w:snapToGrid w:val="0"/>
              <w:rPr>
                <w:del w:id="227" w:author="John S. Biggins" w:date="2023-09-28T15:50:00Z"/>
              </w:rPr>
            </w:pPr>
          </w:p>
        </w:tc>
        <w:tc>
          <w:tcPr>
            <w:tcW w:w="2268" w:type="dxa"/>
            <w:tcBorders>
              <w:left w:val="single" w:sz="4" w:space="0" w:color="000000"/>
              <w:bottom w:val="single" w:sz="4" w:space="0" w:color="000000"/>
            </w:tcBorders>
          </w:tcPr>
          <w:p w14:paraId="07500613" w14:textId="77777777" w:rsidR="00E539EE" w:rsidDel="00A152B8" w:rsidRDefault="00E539EE" w:rsidP="000009E1">
            <w:pPr>
              <w:snapToGrid w:val="0"/>
              <w:rPr>
                <w:del w:id="228" w:author="John S. Biggins" w:date="2023-09-28T15:50:00Z"/>
              </w:rPr>
            </w:pPr>
          </w:p>
        </w:tc>
        <w:tc>
          <w:tcPr>
            <w:tcW w:w="3372" w:type="dxa"/>
            <w:tcBorders>
              <w:left w:val="single" w:sz="4" w:space="0" w:color="000000"/>
              <w:bottom w:val="single" w:sz="4" w:space="0" w:color="000000"/>
              <w:right w:val="single" w:sz="4" w:space="0" w:color="000000"/>
            </w:tcBorders>
          </w:tcPr>
          <w:p w14:paraId="2405BE80" w14:textId="77777777" w:rsidR="00E539EE" w:rsidDel="00A152B8" w:rsidRDefault="00E539EE" w:rsidP="000009E1">
            <w:pPr>
              <w:snapToGrid w:val="0"/>
              <w:rPr>
                <w:del w:id="229" w:author="John S. Biggins" w:date="2023-09-28T15:50:00Z"/>
              </w:rPr>
            </w:pPr>
          </w:p>
        </w:tc>
      </w:tr>
      <w:tr w:rsidR="00E539EE" w:rsidDel="00A152B8" w14:paraId="57F1BE1A" w14:textId="77777777">
        <w:trPr>
          <w:trHeight w:hRule="exact" w:val="397"/>
          <w:del w:id="230" w:author="John S. Biggins" w:date="2023-09-28T15:50:00Z"/>
        </w:trPr>
        <w:tc>
          <w:tcPr>
            <w:tcW w:w="1447" w:type="dxa"/>
            <w:tcBorders>
              <w:left w:val="single" w:sz="4" w:space="0" w:color="000000"/>
              <w:bottom w:val="single" w:sz="4" w:space="0" w:color="000000"/>
            </w:tcBorders>
          </w:tcPr>
          <w:p w14:paraId="7D6D4004" w14:textId="77777777" w:rsidR="00E539EE" w:rsidDel="00A152B8" w:rsidRDefault="00E539EE" w:rsidP="000009E1">
            <w:pPr>
              <w:snapToGrid w:val="0"/>
              <w:rPr>
                <w:del w:id="231" w:author="John S. Biggins" w:date="2023-09-28T15:50:00Z"/>
              </w:rPr>
            </w:pPr>
          </w:p>
        </w:tc>
        <w:tc>
          <w:tcPr>
            <w:tcW w:w="2268" w:type="dxa"/>
            <w:tcBorders>
              <w:left w:val="single" w:sz="4" w:space="0" w:color="000000"/>
              <w:bottom w:val="single" w:sz="4" w:space="0" w:color="000000"/>
            </w:tcBorders>
          </w:tcPr>
          <w:p w14:paraId="633DE2A5" w14:textId="77777777" w:rsidR="00E539EE" w:rsidDel="00A152B8" w:rsidRDefault="00E539EE" w:rsidP="000009E1">
            <w:pPr>
              <w:snapToGrid w:val="0"/>
              <w:rPr>
                <w:del w:id="232" w:author="John S. Biggins" w:date="2023-09-28T15:50:00Z"/>
              </w:rPr>
            </w:pPr>
          </w:p>
        </w:tc>
        <w:tc>
          <w:tcPr>
            <w:tcW w:w="2268" w:type="dxa"/>
            <w:tcBorders>
              <w:left w:val="single" w:sz="4" w:space="0" w:color="000000"/>
              <w:bottom w:val="single" w:sz="4" w:space="0" w:color="000000"/>
            </w:tcBorders>
          </w:tcPr>
          <w:p w14:paraId="582CC442" w14:textId="77777777" w:rsidR="00E539EE" w:rsidDel="00A152B8" w:rsidRDefault="00E539EE" w:rsidP="000009E1">
            <w:pPr>
              <w:snapToGrid w:val="0"/>
              <w:rPr>
                <w:del w:id="233" w:author="John S. Biggins" w:date="2023-09-28T15:50:00Z"/>
              </w:rPr>
            </w:pPr>
          </w:p>
        </w:tc>
        <w:tc>
          <w:tcPr>
            <w:tcW w:w="3372" w:type="dxa"/>
            <w:tcBorders>
              <w:left w:val="single" w:sz="4" w:space="0" w:color="000000"/>
              <w:bottom w:val="single" w:sz="4" w:space="0" w:color="000000"/>
              <w:right w:val="single" w:sz="4" w:space="0" w:color="000000"/>
            </w:tcBorders>
          </w:tcPr>
          <w:p w14:paraId="4871FC88" w14:textId="77777777" w:rsidR="00E539EE" w:rsidDel="00A152B8" w:rsidRDefault="00E539EE" w:rsidP="000009E1">
            <w:pPr>
              <w:snapToGrid w:val="0"/>
              <w:rPr>
                <w:del w:id="234" w:author="John S. Biggins" w:date="2023-09-28T15:50:00Z"/>
              </w:rPr>
            </w:pPr>
          </w:p>
        </w:tc>
      </w:tr>
      <w:tr w:rsidR="00E539EE" w:rsidDel="00A152B8" w14:paraId="2FE035A3" w14:textId="77777777">
        <w:trPr>
          <w:trHeight w:hRule="exact" w:val="397"/>
          <w:del w:id="235" w:author="John S. Biggins" w:date="2023-09-28T15:50:00Z"/>
        </w:trPr>
        <w:tc>
          <w:tcPr>
            <w:tcW w:w="1447" w:type="dxa"/>
            <w:tcBorders>
              <w:left w:val="single" w:sz="4" w:space="0" w:color="000000"/>
              <w:bottom w:val="single" w:sz="4" w:space="0" w:color="000000"/>
            </w:tcBorders>
          </w:tcPr>
          <w:p w14:paraId="7016DD55" w14:textId="77777777" w:rsidR="00E539EE" w:rsidDel="00A152B8" w:rsidRDefault="00E539EE" w:rsidP="000009E1">
            <w:pPr>
              <w:snapToGrid w:val="0"/>
              <w:rPr>
                <w:del w:id="236" w:author="John S. Biggins" w:date="2023-09-28T15:50:00Z"/>
              </w:rPr>
            </w:pPr>
          </w:p>
        </w:tc>
        <w:tc>
          <w:tcPr>
            <w:tcW w:w="2268" w:type="dxa"/>
            <w:tcBorders>
              <w:left w:val="single" w:sz="4" w:space="0" w:color="000000"/>
              <w:bottom w:val="single" w:sz="4" w:space="0" w:color="000000"/>
            </w:tcBorders>
          </w:tcPr>
          <w:p w14:paraId="383609AE" w14:textId="77777777" w:rsidR="00E539EE" w:rsidDel="00A152B8" w:rsidRDefault="00E539EE" w:rsidP="000009E1">
            <w:pPr>
              <w:snapToGrid w:val="0"/>
              <w:rPr>
                <w:del w:id="237" w:author="John S. Biggins" w:date="2023-09-28T15:50:00Z"/>
              </w:rPr>
            </w:pPr>
          </w:p>
        </w:tc>
        <w:tc>
          <w:tcPr>
            <w:tcW w:w="2268" w:type="dxa"/>
            <w:tcBorders>
              <w:left w:val="single" w:sz="4" w:space="0" w:color="000000"/>
              <w:bottom w:val="single" w:sz="4" w:space="0" w:color="000000"/>
            </w:tcBorders>
          </w:tcPr>
          <w:p w14:paraId="0C1E1F2C" w14:textId="77777777" w:rsidR="00E539EE" w:rsidDel="00A152B8" w:rsidRDefault="00E539EE" w:rsidP="000009E1">
            <w:pPr>
              <w:snapToGrid w:val="0"/>
              <w:rPr>
                <w:del w:id="238" w:author="John S. Biggins" w:date="2023-09-28T15:50:00Z"/>
              </w:rPr>
            </w:pPr>
          </w:p>
        </w:tc>
        <w:tc>
          <w:tcPr>
            <w:tcW w:w="3372" w:type="dxa"/>
            <w:tcBorders>
              <w:left w:val="single" w:sz="4" w:space="0" w:color="000000"/>
              <w:bottom w:val="single" w:sz="4" w:space="0" w:color="000000"/>
              <w:right w:val="single" w:sz="4" w:space="0" w:color="000000"/>
            </w:tcBorders>
          </w:tcPr>
          <w:p w14:paraId="7A9E8EFB" w14:textId="77777777" w:rsidR="00E539EE" w:rsidDel="00A152B8" w:rsidRDefault="00E539EE" w:rsidP="000009E1">
            <w:pPr>
              <w:snapToGrid w:val="0"/>
              <w:rPr>
                <w:del w:id="239" w:author="John S. Biggins" w:date="2023-09-28T15:50:00Z"/>
              </w:rPr>
            </w:pPr>
          </w:p>
        </w:tc>
      </w:tr>
      <w:tr w:rsidR="00E539EE" w:rsidDel="00A152B8" w14:paraId="688EEA38" w14:textId="77777777">
        <w:trPr>
          <w:trHeight w:hRule="exact" w:val="397"/>
          <w:del w:id="240" w:author="John S. Biggins" w:date="2023-09-28T15:50:00Z"/>
        </w:trPr>
        <w:tc>
          <w:tcPr>
            <w:tcW w:w="1447" w:type="dxa"/>
            <w:tcBorders>
              <w:left w:val="single" w:sz="4" w:space="0" w:color="000000"/>
              <w:bottom w:val="single" w:sz="4" w:space="0" w:color="000000"/>
            </w:tcBorders>
          </w:tcPr>
          <w:p w14:paraId="47766AD5" w14:textId="77777777" w:rsidR="00E539EE" w:rsidDel="00A152B8" w:rsidRDefault="00E539EE" w:rsidP="000009E1">
            <w:pPr>
              <w:snapToGrid w:val="0"/>
              <w:rPr>
                <w:del w:id="241" w:author="John S. Biggins" w:date="2023-09-28T15:50:00Z"/>
              </w:rPr>
            </w:pPr>
          </w:p>
        </w:tc>
        <w:tc>
          <w:tcPr>
            <w:tcW w:w="2268" w:type="dxa"/>
            <w:tcBorders>
              <w:left w:val="single" w:sz="4" w:space="0" w:color="000000"/>
              <w:bottom w:val="single" w:sz="4" w:space="0" w:color="000000"/>
            </w:tcBorders>
          </w:tcPr>
          <w:p w14:paraId="24ED4532" w14:textId="77777777" w:rsidR="00E539EE" w:rsidDel="00A152B8" w:rsidRDefault="00E539EE" w:rsidP="000009E1">
            <w:pPr>
              <w:snapToGrid w:val="0"/>
              <w:rPr>
                <w:del w:id="242" w:author="John S. Biggins" w:date="2023-09-28T15:50:00Z"/>
              </w:rPr>
            </w:pPr>
          </w:p>
        </w:tc>
        <w:tc>
          <w:tcPr>
            <w:tcW w:w="2268" w:type="dxa"/>
            <w:tcBorders>
              <w:left w:val="single" w:sz="4" w:space="0" w:color="000000"/>
              <w:bottom w:val="single" w:sz="4" w:space="0" w:color="000000"/>
            </w:tcBorders>
          </w:tcPr>
          <w:p w14:paraId="3D846482" w14:textId="77777777" w:rsidR="00E539EE" w:rsidDel="00A152B8" w:rsidRDefault="00E539EE" w:rsidP="000009E1">
            <w:pPr>
              <w:snapToGrid w:val="0"/>
              <w:rPr>
                <w:del w:id="243" w:author="John S. Biggins" w:date="2023-09-28T15:50:00Z"/>
              </w:rPr>
            </w:pPr>
          </w:p>
        </w:tc>
        <w:tc>
          <w:tcPr>
            <w:tcW w:w="3372" w:type="dxa"/>
            <w:tcBorders>
              <w:left w:val="single" w:sz="4" w:space="0" w:color="000000"/>
              <w:bottom w:val="single" w:sz="4" w:space="0" w:color="000000"/>
              <w:right w:val="single" w:sz="4" w:space="0" w:color="000000"/>
            </w:tcBorders>
          </w:tcPr>
          <w:p w14:paraId="1B10A4CC" w14:textId="77777777" w:rsidR="00E539EE" w:rsidDel="00A152B8" w:rsidRDefault="00E539EE" w:rsidP="000009E1">
            <w:pPr>
              <w:snapToGrid w:val="0"/>
              <w:rPr>
                <w:del w:id="244" w:author="John S. Biggins" w:date="2023-09-28T15:50:00Z"/>
              </w:rPr>
            </w:pPr>
          </w:p>
        </w:tc>
      </w:tr>
      <w:tr w:rsidR="00E539EE" w:rsidDel="00A152B8" w14:paraId="5407921A" w14:textId="77777777">
        <w:trPr>
          <w:trHeight w:hRule="exact" w:val="397"/>
          <w:del w:id="245" w:author="John S. Biggins" w:date="2023-09-28T15:50:00Z"/>
        </w:trPr>
        <w:tc>
          <w:tcPr>
            <w:tcW w:w="1447" w:type="dxa"/>
            <w:tcBorders>
              <w:left w:val="single" w:sz="4" w:space="0" w:color="000000"/>
              <w:bottom w:val="single" w:sz="4" w:space="0" w:color="000000"/>
            </w:tcBorders>
          </w:tcPr>
          <w:p w14:paraId="4DBC4474" w14:textId="77777777" w:rsidR="00E539EE" w:rsidDel="00A152B8" w:rsidRDefault="00E539EE" w:rsidP="000009E1">
            <w:pPr>
              <w:snapToGrid w:val="0"/>
              <w:rPr>
                <w:del w:id="246" w:author="John S. Biggins" w:date="2023-09-28T15:50:00Z"/>
              </w:rPr>
            </w:pPr>
          </w:p>
        </w:tc>
        <w:tc>
          <w:tcPr>
            <w:tcW w:w="2268" w:type="dxa"/>
            <w:tcBorders>
              <w:left w:val="single" w:sz="4" w:space="0" w:color="000000"/>
              <w:bottom w:val="single" w:sz="4" w:space="0" w:color="000000"/>
            </w:tcBorders>
          </w:tcPr>
          <w:p w14:paraId="4A9AF560" w14:textId="77777777" w:rsidR="00E539EE" w:rsidDel="00A152B8" w:rsidRDefault="00E539EE" w:rsidP="000009E1">
            <w:pPr>
              <w:snapToGrid w:val="0"/>
              <w:rPr>
                <w:del w:id="247" w:author="John S. Biggins" w:date="2023-09-28T15:50:00Z"/>
              </w:rPr>
            </w:pPr>
          </w:p>
        </w:tc>
        <w:tc>
          <w:tcPr>
            <w:tcW w:w="2268" w:type="dxa"/>
            <w:tcBorders>
              <w:left w:val="single" w:sz="4" w:space="0" w:color="000000"/>
              <w:bottom w:val="single" w:sz="4" w:space="0" w:color="000000"/>
            </w:tcBorders>
          </w:tcPr>
          <w:p w14:paraId="35C4388B" w14:textId="77777777" w:rsidR="00E539EE" w:rsidDel="00A152B8" w:rsidRDefault="00E539EE" w:rsidP="000009E1">
            <w:pPr>
              <w:snapToGrid w:val="0"/>
              <w:rPr>
                <w:del w:id="248" w:author="John S. Biggins" w:date="2023-09-28T15:50:00Z"/>
              </w:rPr>
            </w:pPr>
          </w:p>
        </w:tc>
        <w:tc>
          <w:tcPr>
            <w:tcW w:w="3372" w:type="dxa"/>
            <w:tcBorders>
              <w:left w:val="single" w:sz="4" w:space="0" w:color="000000"/>
              <w:bottom w:val="single" w:sz="4" w:space="0" w:color="000000"/>
              <w:right w:val="single" w:sz="4" w:space="0" w:color="000000"/>
            </w:tcBorders>
          </w:tcPr>
          <w:p w14:paraId="43BA1013" w14:textId="77777777" w:rsidR="00E539EE" w:rsidDel="00A152B8" w:rsidRDefault="00E539EE" w:rsidP="000009E1">
            <w:pPr>
              <w:snapToGrid w:val="0"/>
              <w:rPr>
                <w:del w:id="249" w:author="John S. Biggins" w:date="2023-09-28T15:50:00Z"/>
              </w:rPr>
            </w:pPr>
          </w:p>
        </w:tc>
      </w:tr>
      <w:tr w:rsidR="00E539EE" w:rsidDel="00A152B8" w14:paraId="415DFA98" w14:textId="77777777">
        <w:trPr>
          <w:trHeight w:hRule="exact" w:val="397"/>
          <w:del w:id="250" w:author="John S. Biggins" w:date="2023-09-28T15:50:00Z"/>
        </w:trPr>
        <w:tc>
          <w:tcPr>
            <w:tcW w:w="1447" w:type="dxa"/>
            <w:tcBorders>
              <w:left w:val="single" w:sz="4" w:space="0" w:color="000000"/>
              <w:bottom w:val="single" w:sz="4" w:space="0" w:color="000000"/>
            </w:tcBorders>
          </w:tcPr>
          <w:p w14:paraId="417CCA2F" w14:textId="77777777" w:rsidR="00E539EE" w:rsidDel="00A152B8" w:rsidRDefault="00E539EE" w:rsidP="000009E1">
            <w:pPr>
              <w:snapToGrid w:val="0"/>
              <w:rPr>
                <w:del w:id="251" w:author="John S. Biggins" w:date="2023-09-28T15:50:00Z"/>
              </w:rPr>
            </w:pPr>
          </w:p>
        </w:tc>
        <w:tc>
          <w:tcPr>
            <w:tcW w:w="2268" w:type="dxa"/>
            <w:tcBorders>
              <w:left w:val="single" w:sz="4" w:space="0" w:color="000000"/>
              <w:bottom w:val="single" w:sz="4" w:space="0" w:color="000000"/>
            </w:tcBorders>
          </w:tcPr>
          <w:p w14:paraId="6B6545A3" w14:textId="77777777" w:rsidR="00E539EE" w:rsidDel="00A152B8" w:rsidRDefault="00E539EE" w:rsidP="000009E1">
            <w:pPr>
              <w:snapToGrid w:val="0"/>
              <w:rPr>
                <w:del w:id="252" w:author="John S. Biggins" w:date="2023-09-28T15:50:00Z"/>
              </w:rPr>
            </w:pPr>
          </w:p>
        </w:tc>
        <w:tc>
          <w:tcPr>
            <w:tcW w:w="2268" w:type="dxa"/>
            <w:tcBorders>
              <w:left w:val="single" w:sz="4" w:space="0" w:color="000000"/>
              <w:bottom w:val="single" w:sz="4" w:space="0" w:color="000000"/>
            </w:tcBorders>
          </w:tcPr>
          <w:p w14:paraId="272D72E1" w14:textId="77777777" w:rsidR="00E539EE" w:rsidDel="00A152B8" w:rsidRDefault="00E539EE" w:rsidP="000009E1">
            <w:pPr>
              <w:snapToGrid w:val="0"/>
              <w:rPr>
                <w:del w:id="253" w:author="John S. Biggins" w:date="2023-09-28T15:50:00Z"/>
              </w:rPr>
            </w:pPr>
          </w:p>
        </w:tc>
        <w:tc>
          <w:tcPr>
            <w:tcW w:w="3372" w:type="dxa"/>
            <w:tcBorders>
              <w:left w:val="single" w:sz="4" w:space="0" w:color="000000"/>
              <w:bottom w:val="single" w:sz="4" w:space="0" w:color="000000"/>
              <w:right w:val="single" w:sz="4" w:space="0" w:color="000000"/>
            </w:tcBorders>
          </w:tcPr>
          <w:p w14:paraId="159CF489" w14:textId="77777777" w:rsidR="00E539EE" w:rsidDel="00A152B8" w:rsidRDefault="00E539EE" w:rsidP="000009E1">
            <w:pPr>
              <w:snapToGrid w:val="0"/>
              <w:rPr>
                <w:del w:id="254" w:author="John S. Biggins" w:date="2023-09-28T15:50:00Z"/>
              </w:rPr>
            </w:pPr>
          </w:p>
        </w:tc>
      </w:tr>
      <w:tr w:rsidR="00E539EE" w:rsidDel="00A152B8" w14:paraId="46D82B0D" w14:textId="77777777">
        <w:trPr>
          <w:trHeight w:hRule="exact" w:val="397"/>
          <w:del w:id="255" w:author="John S. Biggins" w:date="2023-09-28T15:50:00Z"/>
        </w:trPr>
        <w:tc>
          <w:tcPr>
            <w:tcW w:w="1447" w:type="dxa"/>
            <w:tcBorders>
              <w:left w:val="single" w:sz="4" w:space="0" w:color="000000"/>
              <w:bottom w:val="single" w:sz="4" w:space="0" w:color="000000"/>
            </w:tcBorders>
          </w:tcPr>
          <w:p w14:paraId="4D63765B" w14:textId="77777777" w:rsidR="00E539EE" w:rsidDel="00A152B8" w:rsidRDefault="00E539EE" w:rsidP="000009E1">
            <w:pPr>
              <w:snapToGrid w:val="0"/>
              <w:rPr>
                <w:del w:id="256" w:author="John S. Biggins" w:date="2023-09-28T15:50:00Z"/>
              </w:rPr>
            </w:pPr>
          </w:p>
        </w:tc>
        <w:tc>
          <w:tcPr>
            <w:tcW w:w="2268" w:type="dxa"/>
            <w:tcBorders>
              <w:left w:val="single" w:sz="4" w:space="0" w:color="000000"/>
              <w:bottom w:val="single" w:sz="4" w:space="0" w:color="000000"/>
            </w:tcBorders>
          </w:tcPr>
          <w:p w14:paraId="7BC0526D" w14:textId="77777777" w:rsidR="00E539EE" w:rsidDel="00A152B8" w:rsidRDefault="00E539EE" w:rsidP="000009E1">
            <w:pPr>
              <w:snapToGrid w:val="0"/>
              <w:rPr>
                <w:del w:id="257" w:author="John S. Biggins" w:date="2023-09-28T15:50:00Z"/>
              </w:rPr>
            </w:pPr>
          </w:p>
        </w:tc>
        <w:tc>
          <w:tcPr>
            <w:tcW w:w="2268" w:type="dxa"/>
            <w:tcBorders>
              <w:left w:val="single" w:sz="4" w:space="0" w:color="000000"/>
              <w:bottom w:val="single" w:sz="4" w:space="0" w:color="000000"/>
            </w:tcBorders>
          </w:tcPr>
          <w:p w14:paraId="1C2729D8" w14:textId="77777777" w:rsidR="00E539EE" w:rsidDel="00A152B8" w:rsidRDefault="00E539EE" w:rsidP="000009E1">
            <w:pPr>
              <w:snapToGrid w:val="0"/>
              <w:rPr>
                <w:del w:id="258" w:author="John S. Biggins" w:date="2023-09-28T15:50:00Z"/>
              </w:rPr>
            </w:pPr>
          </w:p>
        </w:tc>
        <w:tc>
          <w:tcPr>
            <w:tcW w:w="3372" w:type="dxa"/>
            <w:tcBorders>
              <w:left w:val="single" w:sz="4" w:space="0" w:color="000000"/>
              <w:bottom w:val="single" w:sz="4" w:space="0" w:color="000000"/>
              <w:right w:val="single" w:sz="4" w:space="0" w:color="000000"/>
            </w:tcBorders>
          </w:tcPr>
          <w:p w14:paraId="257CFBE4" w14:textId="77777777" w:rsidR="00E539EE" w:rsidDel="00A152B8" w:rsidRDefault="00E539EE" w:rsidP="000009E1">
            <w:pPr>
              <w:snapToGrid w:val="0"/>
              <w:rPr>
                <w:del w:id="259" w:author="John S. Biggins" w:date="2023-09-28T15:50:00Z"/>
              </w:rPr>
            </w:pPr>
          </w:p>
        </w:tc>
      </w:tr>
      <w:tr w:rsidR="00E539EE" w:rsidDel="00A152B8" w14:paraId="3CC22FF2" w14:textId="77777777">
        <w:trPr>
          <w:trHeight w:hRule="exact" w:val="397"/>
          <w:del w:id="260" w:author="John S. Biggins" w:date="2023-09-28T15:50:00Z"/>
        </w:trPr>
        <w:tc>
          <w:tcPr>
            <w:tcW w:w="1447" w:type="dxa"/>
            <w:tcBorders>
              <w:left w:val="single" w:sz="4" w:space="0" w:color="000000"/>
              <w:bottom w:val="single" w:sz="4" w:space="0" w:color="000000"/>
            </w:tcBorders>
          </w:tcPr>
          <w:p w14:paraId="6DF867AA" w14:textId="77777777" w:rsidR="00E539EE" w:rsidDel="00A152B8" w:rsidRDefault="00E539EE" w:rsidP="000009E1">
            <w:pPr>
              <w:snapToGrid w:val="0"/>
              <w:rPr>
                <w:del w:id="261" w:author="John S. Biggins" w:date="2023-09-28T15:50:00Z"/>
              </w:rPr>
            </w:pPr>
          </w:p>
        </w:tc>
        <w:tc>
          <w:tcPr>
            <w:tcW w:w="2268" w:type="dxa"/>
            <w:tcBorders>
              <w:left w:val="single" w:sz="4" w:space="0" w:color="000000"/>
              <w:bottom w:val="single" w:sz="4" w:space="0" w:color="000000"/>
            </w:tcBorders>
          </w:tcPr>
          <w:p w14:paraId="6DADCBB5" w14:textId="77777777" w:rsidR="00E539EE" w:rsidDel="00A152B8" w:rsidRDefault="00E539EE" w:rsidP="000009E1">
            <w:pPr>
              <w:snapToGrid w:val="0"/>
              <w:rPr>
                <w:del w:id="262" w:author="John S. Biggins" w:date="2023-09-28T15:50:00Z"/>
              </w:rPr>
            </w:pPr>
          </w:p>
        </w:tc>
        <w:tc>
          <w:tcPr>
            <w:tcW w:w="2268" w:type="dxa"/>
            <w:tcBorders>
              <w:left w:val="single" w:sz="4" w:space="0" w:color="000000"/>
              <w:bottom w:val="single" w:sz="4" w:space="0" w:color="000000"/>
            </w:tcBorders>
          </w:tcPr>
          <w:p w14:paraId="3F6CCE9F" w14:textId="77777777" w:rsidR="00E539EE" w:rsidDel="00A152B8" w:rsidRDefault="00E539EE" w:rsidP="000009E1">
            <w:pPr>
              <w:snapToGrid w:val="0"/>
              <w:rPr>
                <w:del w:id="263" w:author="John S. Biggins" w:date="2023-09-28T15:50:00Z"/>
              </w:rPr>
            </w:pPr>
          </w:p>
        </w:tc>
        <w:tc>
          <w:tcPr>
            <w:tcW w:w="3372" w:type="dxa"/>
            <w:tcBorders>
              <w:left w:val="single" w:sz="4" w:space="0" w:color="000000"/>
              <w:bottom w:val="single" w:sz="4" w:space="0" w:color="000000"/>
              <w:right w:val="single" w:sz="4" w:space="0" w:color="000000"/>
            </w:tcBorders>
          </w:tcPr>
          <w:p w14:paraId="4C3F8AF1" w14:textId="77777777" w:rsidR="00E539EE" w:rsidDel="00A152B8" w:rsidRDefault="00E539EE" w:rsidP="000009E1">
            <w:pPr>
              <w:snapToGrid w:val="0"/>
              <w:rPr>
                <w:del w:id="264" w:author="John S. Biggins" w:date="2023-09-28T15:50:00Z"/>
              </w:rPr>
            </w:pPr>
          </w:p>
        </w:tc>
      </w:tr>
      <w:tr w:rsidR="00E539EE" w:rsidDel="00A152B8" w14:paraId="6F9F5DA2" w14:textId="77777777">
        <w:trPr>
          <w:trHeight w:hRule="exact" w:val="397"/>
          <w:del w:id="265" w:author="John S. Biggins" w:date="2023-09-28T15:50:00Z"/>
        </w:trPr>
        <w:tc>
          <w:tcPr>
            <w:tcW w:w="1447" w:type="dxa"/>
            <w:tcBorders>
              <w:left w:val="single" w:sz="4" w:space="0" w:color="000000"/>
              <w:bottom w:val="single" w:sz="4" w:space="0" w:color="000000"/>
            </w:tcBorders>
          </w:tcPr>
          <w:p w14:paraId="00B61C14" w14:textId="77777777" w:rsidR="00E539EE" w:rsidDel="00A152B8" w:rsidRDefault="00E539EE" w:rsidP="000009E1">
            <w:pPr>
              <w:snapToGrid w:val="0"/>
              <w:rPr>
                <w:del w:id="266" w:author="John S. Biggins" w:date="2023-09-28T15:50:00Z"/>
              </w:rPr>
            </w:pPr>
          </w:p>
        </w:tc>
        <w:tc>
          <w:tcPr>
            <w:tcW w:w="2268" w:type="dxa"/>
            <w:tcBorders>
              <w:left w:val="single" w:sz="4" w:space="0" w:color="000000"/>
              <w:bottom w:val="single" w:sz="4" w:space="0" w:color="000000"/>
            </w:tcBorders>
          </w:tcPr>
          <w:p w14:paraId="655FD17A" w14:textId="77777777" w:rsidR="00E539EE" w:rsidDel="00A152B8" w:rsidRDefault="00E539EE" w:rsidP="000009E1">
            <w:pPr>
              <w:snapToGrid w:val="0"/>
              <w:rPr>
                <w:del w:id="267" w:author="John S. Biggins" w:date="2023-09-28T15:50:00Z"/>
              </w:rPr>
            </w:pPr>
          </w:p>
        </w:tc>
        <w:tc>
          <w:tcPr>
            <w:tcW w:w="2268" w:type="dxa"/>
            <w:tcBorders>
              <w:left w:val="single" w:sz="4" w:space="0" w:color="000000"/>
              <w:bottom w:val="single" w:sz="4" w:space="0" w:color="000000"/>
            </w:tcBorders>
          </w:tcPr>
          <w:p w14:paraId="27F42797" w14:textId="77777777" w:rsidR="00E539EE" w:rsidDel="00A152B8" w:rsidRDefault="00E539EE" w:rsidP="000009E1">
            <w:pPr>
              <w:snapToGrid w:val="0"/>
              <w:rPr>
                <w:del w:id="268" w:author="John S. Biggins" w:date="2023-09-28T15:50:00Z"/>
              </w:rPr>
            </w:pPr>
          </w:p>
        </w:tc>
        <w:tc>
          <w:tcPr>
            <w:tcW w:w="3372" w:type="dxa"/>
            <w:tcBorders>
              <w:left w:val="single" w:sz="4" w:space="0" w:color="000000"/>
              <w:bottom w:val="single" w:sz="4" w:space="0" w:color="000000"/>
              <w:right w:val="single" w:sz="4" w:space="0" w:color="000000"/>
            </w:tcBorders>
          </w:tcPr>
          <w:p w14:paraId="5C9F8ADE" w14:textId="77777777" w:rsidR="00E539EE" w:rsidDel="00A152B8" w:rsidRDefault="00E539EE" w:rsidP="000009E1">
            <w:pPr>
              <w:snapToGrid w:val="0"/>
              <w:rPr>
                <w:del w:id="269" w:author="John S. Biggins" w:date="2023-09-28T15:50:00Z"/>
              </w:rPr>
            </w:pPr>
          </w:p>
        </w:tc>
      </w:tr>
    </w:tbl>
    <w:p w14:paraId="4FD7FAC6" w14:textId="77777777" w:rsidR="00E539EE" w:rsidDel="00A152B8" w:rsidRDefault="00E539EE" w:rsidP="00E539EE">
      <w:pPr>
        <w:spacing w:before="240"/>
        <w:rPr>
          <w:del w:id="270" w:author="John S. Biggins" w:date="2023-09-28T15:50:00Z"/>
          <w:lang w:val="en-GB"/>
        </w:rPr>
      </w:pPr>
    </w:p>
    <w:p w14:paraId="2BBC5F90" w14:textId="77777777" w:rsidR="00E539EE" w:rsidDel="00A152B8" w:rsidRDefault="00E539EE" w:rsidP="00E539EE">
      <w:pPr>
        <w:rPr>
          <w:del w:id="271" w:author="John S. Biggins" w:date="2023-09-28T15:50:00Z"/>
        </w:rPr>
      </w:pPr>
      <w:del w:id="272" w:author="John S. Biggins" w:date="2023-09-28T15:50:00Z">
        <w:r w:rsidDel="00A152B8">
          <w:delText>1.  What damping rate do you recommend for the dynamic absorber</w:delText>
        </w:r>
        <w:r w:rsidR="00B94977" w:rsidDel="00A152B8">
          <w:delText>, and why</w:delText>
        </w:r>
        <w:r w:rsidDel="00A152B8">
          <w:delText>?</w:delText>
        </w:r>
      </w:del>
    </w:p>
    <w:p w14:paraId="74AAE4C9" w14:textId="77777777" w:rsidR="00BC71AF" w:rsidDel="00A152B8" w:rsidRDefault="00BC71AF" w:rsidP="00BC71AF">
      <w:pPr>
        <w:spacing w:before="240"/>
        <w:rPr>
          <w:del w:id="273" w:author="John S. Biggins" w:date="2023-09-28T15:50:00Z"/>
          <w:lang w:val="en-GB"/>
        </w:rPr>
      </w:pPr>
      <w:del w:id="274" w:author="John S. Biggins" w:date="2023-09-28T15:50:00Z">
        <w:r w:rsidDel="00A152B8">
          <w:rPr>
            <w:lang w:val="en-GB"/>
          </w:rPr>
          <w:delText>.............................................................................................................................................</w:delText>
        </w:r>
      </w:del>
    </w:p>
    <w:p w14:paraId="5B17EC2D" w14:textId="77777777" w:rsidR="00BC71AF" w:rsidDel="00A152B8" w:rsidRDefault="00BC71AF" w:rsidP="00BC71AF">
      <w:pPr>
        <w:spacing w:before="240"/>
        <w:rPr>
          <w:del w:id="275" w:author="John S. Biggins" w:date="2023-09-28T15:50:00Z"/>
          <w:lang w:val="en-GB"/>
        </w:rPr>
      </w:pPr>
      <w:del w:id="276" w:author="John S. Biggins" w:date="2023-09-28T15:50:00Z">
        <w:r w:rsidDel="00A152B8">
          <w:rPr>
            <w:lang w:val="en-GB"/>
          </w:rPr>
          <w:delText>.............................................................................................................................................</w:delText>
        </w:r>
      </w:del>
    </w:p>
    <w:p w14:paraId="3FCC6F9C" w14:textId="77777777" w:rsidR="00BC71AF" w:rsidDel="00A152B8" w:rsidRDefault="00E539EE" w:rsidP="00E539EE">
      <w:pPr>
        <w:rPr>
          <w:del w:id="277" w:author="John S. Biggins" w:date="2023-09-28T15:50:00Z"/>
        </w:rPr>
      </w:pPr>
      <w:del w:id="278" w:author="John S. Biggins" w:date="2023-09-28T15:50:00Z">
        <w:r w:rsidDel="00A152B8">
          <w:br/>
        </w:r>
      </w:del>
    </w:p>
    <w:p w14:paraId="20E297C7" w14:textId="77777777" w:rsidR="00E539EE" w:rsidDel="00A152B8" w:rsidRDefault="00BC71AF" w:rsidP="00E539EE">
      <w:pPr>
        <w:rPr>
          <w:del w:id="279" w:author="John S. Biggins" w:date="2023-09-28T15:50:00Z"/>
        </w:rPr>
      </w:pPr>
      <w:del w:id="280" w:author="John S. Biggins" w:date="2023-09-28T15:50:00Z">
        <w:r w:rsidDel="00A152B8">
          <w:br w:type="page"/>
        </w:r>
        <w:r w:rsidR="00E539EE" w:rsidDel="00A152B8">
          <w:delText xml:space="preserve">2.  Give a </w:delText>
        </w:r>
        <w:r w:rsidDel="00A152B8">
          <w:delText xml:space="preserve">numerical </w:delText>
        </w:r>
        <w:r w:rsidR="00E539EE" w:rsidDel="00A152B8">
          <w:delText>measure of the effectiveness of a vibration absorber which</w:delText>
        </w:r>
        <w:r w:rsidDel="00A152B8">
          <w:delText xml:space="preserve"> </w:delText>
        </w:r>
        <w:r w:rsidR="00E539EE" w:rsidDel="00A152B8">
          <w:delText>uses the da</w:delText>
        </w:r>
        <w:r w:rsidDel="00A152B8">
          <w:delText xml:space="preserve">mping rate you have recommended.  (In other words, </w:delText>
        </w:r>
        <w:r w:rsidR="00B94977" w:rsidDel="00A152B8">
          <w:delText>find</w:delText>
        </w:r>
        <w:r w:rsidDel="00A152B8">
          <w:delText xml:space="preserve"> a formula which gives a measure of an absorber’s</w:delText>
        </w:r>
        <w:r w:rsidR="00B94977" w:rsidDel="00A152B8">
          <w:delText xml:space="preserve"> effectiveness,</w:delText>
        </w:r>
        <w:r w:rsidDel="00A152B8">
          <w:delText xml:space="preserve"> and </w:delText>
        </w:r>
        <w:r w:rsidR="00B94977" w:rsidDel="00A152B8">
          <w:delText xml:space="preserve">use it to </w:delText>
        </w:r>
        <w:r w:rsidDel="00A152B8">
          <w:delText>calculate your absorber</w:delText>
        </w:r>
        <w:r w:rsidR="00B94977" w:rsidDel="00A152B8">
          <w:delText xml:space="preserve">’s score.) </w:delText>
        </w:r>
      </w:del>
    </w:p>
    <w:p w14:paraId="2FE57A8C" w14:textId="77777777" w:rsidR="00E539EE" w:rsidDel="00A152B8" w:rsidRDefault="00E539EE" w:rsidP="00E539EE">
      <w:pPr>
        <w:spacing w:before="240"/>
        <w:rPr>
          <w:del w:id="281" w:author="John S. Biggins" w:date="2023-09-28T15:50:00Z"/>
          <w:lang w:val="en-GB"/>
        </w:rPr>
      </w:pPr>
      <w:del w:id="282" w:author="John S. Biggins" w:date="2023-09-28T15:50:00Z">
        <w:r w:rsidDel="00A152B8">
          <w:rPr>
            <w:lang w:val="en-GB"/>
          </w:rPr>
          <w:delText>.............................................................................................................................................</w:delText>
        </w:r>
      </w:del>
    </w:p>
    <w:p w14:paraId="119B0AC1" w14:textId="77777777" w:rsidR="00E539EE" w:rsidDel="00A152B8" w:rsidRDefault="00E539EE" w:rsidP="00E539EE">
      <w:pPr>
        <w:spacing w:before="240"/>
        <w:rPr>
          <w:del w:id="283" w:author="John S. Biggins" w:date="2023-09-28T15:50:00Z"/>
          <w:lang w:val="en-GB"/>
        </w:rPr>
      </w:pPr>
      <w:del w:id="284" w:author="John S. Biggins" w:date="2023-09-28T15:50:00Z">
        <w:r w:rsidDel="00A152B8">
          <w:rPr>
            <w:lang w:val="en-GB"/>
          </w:rPr>
          <w:delText>.............................................................................................................................................</w:delText>
        </w:r>
      </w:del>
    </w:p>
    <w:p w14:paraId="03F842F1" w14:textId="77777777" w:rsidR="00E539EE" w:rsidDel="00A152B8" w:rsidRDefault="00E539EE" w:rsidP="00E539EE">
      <w:pPr>
        <w:spacing w:before="240"/>
        <w:rPr>
          <w:del w:id="285" w:author="John S. Biggins" w:date="2023-09-28T15:50:00Z"/>
          <w:lang w:val="en-GB"/>
        </w:rPr>
      </w:pPr>
      <w:del w:id="286" w:author="John S. Biggins" w:date="2023-09-28T15:50:00Z">
        <w:r w:rsidDel="00A152B8">
          <w:rPr>
            <w:lang w:val="en-GB"/>
          </w:rPr>
          <w:delText>.............................................................................................................................................</w:delText>
        </w:r>
      </w:del>
    </w:p>
    <w:p w14:paraId="662CCD33" w14:textId="77777777" w:rsidR="00E539EE" w:rsidDel="00A152B8" w:rsidRDefault="00E539EE" w:rsidP="00E539EE">
      <w:pPr>
        <w:rPr>
          <w:del w:id="287" w:author="John S. Biggins" w:date="2023-09-28T15:50:00Z"/>
        </w:rPr>
      </w:pPr>
      <w:del w:id="288" w:author="John S. Biggins" w:date="2023-09-28T15:50:00Z">
        <w:r w:rsidDel="00A152B8">
          <w:br/>
          <w:delText xml:space="preserve">3.  Explain the reason for the ‘modulation’ </w:delText>
        </w:r>
        <w:r w:rsidR="00B94977" w:rsidDel="00A152B8">
          <w:delText xml:space="preserve">(i.e., the periodic variation in amplitude) </w:delText>
        </w:r>
        <w:r w:rsidDel="00A152B8">
          <w:delText>of the time response:</w:delText>
        </w:r>
      </w:del>
    </w:p>
    <w:p w14:paraId="5FC8F976" w14:textId="77777777" w:rsidR="00E539EE" w:rsidDel="00A152B8" w:rsidRDefault="00E539EE" w:rsidP="00E539EE">
      <w:pPr>
        <w:spacing w:before="240"/>
        <w:rPr>
          <w:del w:id="289" w:author="John S. Biggins" w:date="2023-09-28T15:50:00Z"/>
          <w:lang w:val="en-GB"/>
        </w:rPr>
      </w:pPr>
      <w:del w:id="290" w:author="John S. Biggins" w:date="2023-09-28T15:50:00Z">
        <w:r w:rsidDel="00A152B8">
          <w:rPr>
            <w:lang w:val="en-GB"/>
          </w:rPr>
          <w:delText>.............................................................................................................................................</w:delText>
        </w:r>
      </w:del>
    </w:p>
    <w:p w14:paraId="3C171F33" w14:textId="77777777" w:rsidR="00E539EE" w:rsidDel="00A152B8" w:rsidRDefault="00E539EE" w:rsidP="00E539EE">
      <w:pPr>
        <w:spacing w:before="240"/>
        <w:rPr>
          <w:del w:id="291" w:author="John S. Biggins" w:date="2023-09-28T15:50:00Z"/>
          <w:lang w:val="en-GB"/>
        </w:rPr>
      </w:pPr>
      <w:del w:id="292" w:author="John S. Biggins" w:date="2023-09-28T15:50:00Z">
        <w:r w:rsidDel="00A152B8">
          <w:rPr>
            <w:lang w:val="en-GB"/>
          </w:rPr>
          <w:delText>.............................................................................................................................................</w:delText>
        </w:r>
      </w:del>
    </w:p>
    <w:p w14:paraId="5E14C09E" w14:textId="77777777" w:rsidR="00E539EE" w:rsidDel="00A152B8" w:rsidRDefault="00E539EE" w:rsidP="005D30DB">
      <w:pPr>
        <w:spacing w:before="240"/>
        <w:rPr>
          <w:del w:id="293" w:author="John S. Biggins" w:date="2023-09-28T15:50:00Z"/>
          <w:lang w:val="en-GB"/>
        </w:rPr>
      </w:pPr>
      <w:del w:id="294" w:author="John S. Biggins" w:date="2023-09-28T15:50:00Z">
        <w:r w:rsidDel="00A152B8">
          <w:rPr>
            <w:lang w:val="en-GB"/>
          </w:rPr>
          <w:delText>.............................................................................................................................................</w:delText>
        </w:r>
      </w:del>
    </w:p>
    <w:p w14:paraId="5D2E461D" w14:textId="77777777" w:rsidR="00E539EE" w:rsidDel="00A152B8" w:rsidRDefault="00E539EE" w:rsidP="00E539EE">
      <w:pPr>
        <w:spacing w:before="240"/>
        <w:rPr>
          <w:del w:id="295" w:author="John S. Biggins" w:date="2023-09-28T15:50:00Z"/>
          <w:lang w:val="en-GB"/>
        </w:rPr>
      </w:pPr>
      <w:del w:id="296" w:author="John S. Biggins" w:date="2023-09-28T15:50:00Z">
        <w:r w:rsidDel="00A152B8">
          <w:rPr>
            <w:lang w:val="en-GB"/>
          </w:rPr>
          <w:delText>.............................................................................................................................................</w:delText>
        </w:r>
      </w:del>
    </w:p>
    <w:p w14:paraId="5344A2C5" w14:textId="77777777" w:rsidR="00E539EE" w:rsidDel="00A152B8" w:rsidRDefault="00E539EE" w:rsidP="00C37DAD">
      <w:pPr>
        <w:keepNext/>
        <w:keepLines/>
        <w:rPr>
          <w:del w:id="297" w:author="John S. Biggins" w:date="2023-09-28T15:50:00Z"/>
        </w:rPr>
      </w:pPr>
      <w:del w:id="298" w:author="John S. Biggins" w:date="2023-09-28T15:50:00Z">
        <w:r w:rsidDel="00A152B8">
          <w:br/>
          <w:delText>4.  Sketch and explain the shape of the frequency response graph:</w:delText>
        </w:r>
        <w:r w:rsidR="00BC4835" w:rsidDel="00A152B8">
          <w:br/>
        </w:r>
      </w:del>
    </w:p>
    <w:tbl>
      <w:tblPr>
        <w:tblW w:w="0" w:type="auto"/>
        <w:tblInd w:w="448" w:type="dxa"/>
        <w:tblLayout w:type="fixed"/>
        <w:tblLook w:val="0000" w:firstRow="0" w:lastRow="0" w:firstColumn="0" w:lastColumn="0" w:noHBand="0" w:noVBand="0"/>
      </w:tblPr>
      <w:tblGrid>
        <w:gridCol w:w="2906"/>
        <w:gridCol w:w="2906"/>
        <w:gridCol w:w="2919"/>
      </w:tblGrid>
      <w:tr w:rsidR="00E539EE" w:rsidDel="00A152B8" w14:paraId="47FCC8E1" w14:textId="77777777">
        <w:trPr>
          <w:del w:id="299" w:author="John S. Biggins" w:date="2023-09-28T15:50:00Z"/>
        </w:trPr>
        <w:tc>
          <w:tcPr>
            <w:tcW w:w="2906" w:type="dxa"/>
            <w:tcBorders>
              <w:top w:val="single" w:sz="4" w:space="0" w:color="000000"/>
              <w:left w:val="single" w:sz="4" w:space="0" w:color="000000"/>
              <w:bottom w:val="single" w:sz="4" w:space="0" w:color="000000"/>
            </w:tcBorders>
          </w:tcPr>
          <w:p w14:paraId="0B255069" w14:textId="77777777" w:rsidR="00E539EE" w:rsidDel="00A152B8" w:rsidRDefault="00E539EE" w:rsidP="00C37DAD">
            <w:pPr>
              <w:keepNext/>
              <w:keepLines/>
              <w:snapToGrid w:val="0"/>
              <w:jc w:val="center"/>
              <w:rPr>
                <w:del w:id="300" w:author="John S. Biggins" w:date="2023-09-28T15:50:00Z"/>
              </w:rPr>
            </w:pPr>
            <w:del w:id="301" w:author="John S. Biggins" w:date="2023-09-28T15:50:00Z">
              <w:r w:rsidDel="00A152B8">
                <w:delText>Low damping</w:delText>
              </w:r>
            </w:del>
          </w:p>
        </w:tc>
        <w:tc>
          <w:tcPr>
            <w:tcW w:w="2906" w:type="dxa"/>
            <w:tcBorders>
              <w:top w:val="single" w:sz="4" w:space="0" w:color="000000"/>
              <w:left w:val="single" w:sz="4" w:space="0" w:color="000000"/>
              <w:bottom w:val="single" w:sz="4" w:space="0" w:color="000000"/>
            </w:tcBorders>
          </w:tcPr>
          <w:p w14:paraId="318A94C0" w14:textId="77777777" w:rsidR="00E539EE" w:rsidDel="00A152B8" w:rsidRDefault="00E539EE" w:rsidP="00C37DAD">
            <w:pPr>
              <w:keepNext/>
              <w:keepLines/>
              <w:snapToGrid w:val="0"/>
              <w:jc w:val="center"/>
              <w:rPr>
                <w:del w:id="302" w:author="John S. Biggins" w:date="2023-09-28T15:50:00Z"/>
              </w:rPr>
            </w:pPr>
            <w:del w:id="303" w:author="John S. Biggins" w:date="2023-09-28T15:50:00Z">
              <w:r w:rsidDel="00A152B8">
                <w:delText>Optimal damping</w:delText>
              </w:r>
            </w:del>
          </w:p>
        </w:tc>
        <w:tc>
          <w:tcPr>
            <w:tcW w:w="2919" w:type="dxa"/>
            <w:tcBorders>
              <w:top w:val="single" w:sz="4" w:space="0" w:color="000000"/>
              <w:left w:val="single" w:sz="4" w:space="0" w:color="000000"/>
              <w:bottom w:val="single" w:sz="4" w:space="0" w:color="000000"/>
              <w:right w:val="single" w:sz="4" w:space="0" w:color="000000"/>
            </w:tcBorders>
          </w:tcPr>
          <w:p w14:paraId="2C7963F7" w14:textId="77777777" w:rsidR="00E539EE" w:rsidDel="00A152B8" w:rsidRDefault="00E539EE" w:rsidP="00C37DAD">
            <w:pPr>
              <w:keepNext/>
              <w:keepLines/>
              <w:snapToGrid w:val="0"/>
              <w:jc w:val="center"/>
              <w:rPr>
                <w:del w:id="304" w:author="John S. Biggins" w:date="2023-09-28T15:50:00Z"/>
              </w:rPr>
            </w:pPr>
            <w:del w:id="305" w:author="John S. Biggins" w:date="2023-09-28T15:50:00Z">
              <w:r w:rsidDel="00A152B8">
                <w:delText>High damping</w:delText>
              </w:r>
            </w:del>
          </w:p>
        </w:tc>
      </w:tr>
      <w:tr w:rsidR="00E539EE" w:rsidDel="00A152B8" w14:paraId="20815A55" w14:textId="77777777">
        <w:trPr>
          <w:trHeight w:val="2501"/>
          <w:del w:id="306" w:author="John S. Biggins" w:date="2023-09-28T15:50:00Z"/>
        </w:trPr>
        <w:tc>
          <w:tcPr>
            <w:tcW w:w="2906" w:type="dxa"/>
            <w:tcBorders>
              <w:left w:val="single" w:sz="4" w:space="0" w:color="000000"/>
              <w:bottom w:val="single" w:sz="4" w:space="0" w:color="000000"/>
            </w:tcBorders>
          </w:tcPr>
          <w:p w14:paraId="47B34AE3" w14:textId="77777777" w:rsidR="00E539EE" w:rsidDel="00A152B8" w:rsidRDefault="00E539EE" w:rsidP="00C37DAD">
            <w:pPr>
              <w:keepNext/>
              <w:keepLines/>
              <w:snapToGrid w:val="0"/>
              <w:rPr>
                <w:del w:id="307" w:author="John S. Biggins" w:date="2023-09-28T15:50:00Z"/>
              </w:rPr>
            </w:pPr>
          </w:p>
        </w:tc>
        <w:tc>
          <w:tcPr>
            <w:tcW w:w="2906" w:type="dxa"/>
            <w:tcBorders>
              <w:left w:val="single" w:sz="4" w:space="0" w:color="000000"/>
              <w:bottom w:val="single" w:sz="4" w:space="0" w:color="000000"/>
            </w:tcBorders>
          </w:tcPr>
          <w:p w14:paraId="444CB690" w14:textId="77777777" w:rsidR="00E539EE" w:rsidDel="00A152B8" w:rsidRDefault="00E539EE" w:rsidP="00C37DAD">
            <w:pPr>
              <w:keepNext/>
              <w:keepLines/>
              <w:snapToGrid w:val="0"/>
              <w:rPr>
                <w:del w:id="308" w:author="John S. Biggins" w:date="2023-09-28T15:50:00Z"/>
              </w:rPr>
            </w:pPr>
          </w:p>
        </w:tc>
        <w:tc>
          <w:tcPr>
            <w:tcW w:w="2919" w:type="dxa"/>
            <w:tcBorders>
              <w:left w:val="single" w:sz="4" w:space="0" w:color="000000"/>
              <w:bottom w:val="single" w:sz="4" w:space="0" w:color="000000"/>
              <w:right w:val="single" w:sz="4" w:space="0" w:color="000000"/>
            </w:tcBorders>
          </w:tcPr>
          <w:p w14:paraId="4E0492D2" w14:textId="77777777" w:rsidR="00E539EE" w:rsidDel="00A152B8" w:rsidRDefault="00E539EE" w:rsidP="00C37DAD">
            <w:pPr>
              <w:keepNext/>
              <w:keepLines/>
              <w:snapToGrid w:val="0"/>
              <w:rPr>
                <w:del w:id="309" w:author="John S. Biggins" w:date="2023-09-28T15:50:00Z"/>
              </w:rPr>
            </w:pPr>
          </w:p>
        </w:tc>
      </w:tr>
    </w:tbl>
    <w:p w14:paraId="1D7332C4" w14:textId="77777777" w:rsidR="00E539EE" w:rsidDel="00A152B8" w:rsidRDefault="00E539EE" w:rsidP="00E539EE">
      <w:pPr>
        <w:spacing w:before="240"/>
        <w:rPr>
          <w:del w:id="310" w:author="John S. Biggins" w:date="2023-09-28T15:50:00Z"/>
        </w:rPr>
      </w:pPr>
    </w:p>
    <w:p w14:paraId="676F5268" w14:textId="77777777" w:rsidR="00E539EE" w:rsidDel="00A152B8" w:rsidRDefault="00E539EE" w:rsidP="00E539EE">
      <w:pPr>
        <w:rPr>
          <w:del w:id="311" w:author="John S. Biggins" w:date="2023-09-28T15:50:00Z"/>
        </w:rPr>
      </w:pPr>
      <w:del w:id="312" w:author="John S. Biggins" w:date="2023-09-28T15:50:00Z">
        <w:r w:rsidDel="00A152B8">
          <w:delText>Low damping.......................................................................................................................</w:delText>
        </w:r>
      </w:del>
    </w:p>
    <w:p w14:paraId="34B94B61" w14:textId="77777777" w:rsidR="00E539EE" w:rsidDel="00A152B8" w:rsidRDefault="00E539EE" w:rsidP="00E539EE">
      <w:pPr>
        <w:spacing w:before="240"/>
        <w:rPr>
          <w:del w:id="313" w:author="John S. Biggins" w:date="2023-09-28T15:50:00Z"/>
          <w:lang w:val="en-GB"/>
        </w:rPr>
      </w:pPr>
      <w:del w:id="314" w:author="John S. Biggins" w:date="2023-09-28T15:50:00Z">
        <w:r w:rsidDel="00A152B8">
          <w:rPr>
            <w:lang w:val="en-GB"/>
          </w:rPr>
          <w:delText>.............................................................................................................................................</w:delText>
        </w:r>
      </w:del>
    </w:p>
    <w:p w14:paraId="438D9BC9" w14:textId="77777777" w:rsidR="00E539EE" w:rsidDel="00A152B8" w:rsidRDefault="00E539EE" w:rsidP="00E539EE">
      <w:pPr>
        <w:spacing w:before="240"/>
        <w:rPr>
          <w:del w:id="315" w:author="John S. Biggins" w:date="2023-09-28T15:50:00Z"/>
          <w:lang w:val="en-GB"/>
        </w:rPr>
      </w:pPr>
      <w:del w:id="316" w:author="John S. Biggins" w:date="2023-09-28T15:50:00Z">
        <w:r w:rsidDel="00A152B8">
          <w:rPr>
            <w:lang w:val="en-GB"/>
          </w:rPr>
          <w:delText>.............................................................................................................................................</w:delText>
        </w:r>
      </w:del>
    </w:p>
    <w:p w14:paraId="2A9E35CD" w14:textId="77777777" w:rsidR="00BC4835" w:rsidDel="00A152B8" w:rsidRDefault="00BC4835" w:rsidP="00E539EE">
      <w:pPr>
        <w:rPr>
          <w:del w:id="317" w:author="John S. Biggins" w:date="2023-09-28T15:50:00Z"/>
        </w:rPr>
      </w:pPr>
    </w:p>
    <w:p w14:paraId="1282D3C4" w14:textId="77777777" w:rsidR="00E539EE" w:rsidDel="00A152B8" w:rsidRDefault="00E539EE" w:rsidP="00E539EE">
      <w:pPr>
        <w:rPr>
          <w:del w:id="318" w:author="John S. Biggins" w:date="2023-09-28T15:50:00Z"/>
        </w:rPr>
      </w:pPr>
      <w:del w:id="319" w:author="John S. Biggins" w:date="2023-09-28T15:50:00Z">
        <w:r w:rsidDel="00A152B8">
          <w:delText>Optimal damping...........................................................................</w:delText>
        </w:r>
        <w:r w:rsidR="00BC4835" w:rsidDel="00A152B8">
          <w:delText>...............................</w:delText>
        </w:r>
        <w:r w:rsidDel="00A152B8">
          <w:delText>.......</w:delText>
        </w:r>
      </w:del>
    </w:p>
    <w:p w14:paraId="4002B4F5" w14:textId="77777777" w:rsidR="00BC4835" w:rsidDel="00A152B8" w:rsidRDefault="00BC4835" w:rsidP="00BC4835">
      <w:pPr>
        <w:spacing w:before="240"/>
        <w:rPr>
          <w:del w:id="320" w:author="John S. Biggins" w:date="2023-09-28T15:50:00Z"/>
          <w:lang w:val="en-GB"/>
        </w:rPr>
      </w:pPr>
      <w:del w:id="321" w:author="John S. Biggins" w:date="2023-09-28T15:50:00Z">
        <w:r w:rsidDel="00A152B8">
          <w:rPr>
            <w:lang w:val="en-GB"/>
          </w:rPr>
          <w:delText>.............................................................................................................................................</w:delText>
        </w:r>
      </w:del>
    </w:p>
    <w:p w14:paraId="42E50208" w14:textId="77777777" w:rsidR="00BC4835" w:rsidDel="00A152B8" w:rsidRDefault="00BC4835" w:rsidP="00BC4835">
      <w:pPr>
        <w:spacing w:before="240"/>
        <w:rPr>
          <w:del w:id="322" w:author="John S. Biggins" w:date="2023-09-28T15:50:00Z"/>
          <w:lang w:val="en-GB"/>
        </w:rPr>
      </w:pPr>
      <w:del w:id="323" w:author="John S. Biggins" w:date="2023-09-28T15:50:00Z">
        <w:r w:rsidDel="00A152B8">
          <w:rPr>
            <w:lang w:val="en-GB"/>
          </w:rPr>
          <w:delText>.............................................................................................................................................</w:delText>
        </w:r>
      </w:del>
    </w:p>
    <w:p w14:paraId="668BBD61" w14:textId="77777777" w:rsidR="00E539EE" w:rsidDel="00A152B8" w:rsidRDefault="00BC4835" w:rsidP="00E539EE">
      <w:pPr>
        <w:rPr>
          <w:del w:id="324" w:author="John S. Biggins" w:date="2023-09-28T15:50:00Z"/>
        </w:rPr>
      </w:pPr>
      <w:del w:id="325" w:author="John S. Biggins" w:date="2023-09-28T15:50:00Z">
        <w:r w:rsidDel="00A152B8">
          <w:br/>
        </w:r>
        <w:r w:rsidR="00E539EE" w:rsidDel="00A152B8">
          <w:delText>High damping .............</w:delText>
        </w:r>
        <w:r w:rsidDel="00A152B8">
          <w:delText>...............................</w:delText>
        </w:r>
        <w:r w:rsidR="00E539EE" w:rsidDel="00A152B8">
          <w:delText>.........................................................................</w:delText>
        </w:r>
      </w:del>
    </w:p>
    <w:p w14:paraId="19ED0F3A" w14:textId="77777777" w:rsidR="00BC4835" w:rsidDel="00A152B8" w:rsidRDefault="00BC4835" w:rsidP="00BC4835">
      <w:pPr>
        <w:spacing w:before="240"/>
        <w:rPr>
          <w:del w:id="326" w:author="John S. Biggins" w:date="2023-09-28T15:50:00Z"/>
          <w:lang w:val="en-GB"/>
        </w:rPr>
      </w:pPr>
      <w:del w:id="327" w:author="John S. Biggins" w:date="2023-09-28T15:50:00Z">
        <w:r w:rsidDel="00A152B8">
          <w:rPr>
            <w:lang w:val="en-GB"/>
          </w:rPr>
          <w:delText>.............................................................................................................................................</w:delText>
        </w:r>
      </w:del>
    </w:p>
    <w:p w14:paraId="366DE782" w14:textId="77777777" w:rsidR="00E539EE" w:rsidDel="00A152B8" w:rsidRDefault="00BC4835" w:rsidP="005D30DB">
      <w:pPr>
        <w:spacing w:before="240"/>
        <w:rPr>
          <w:del w:id="328" w:author="John S. Biggins" w:date="2023-09-28T15:50:00Z"/>
        </w:rPr>
      </w:pPr>
      <w:del w:id="329" w:author="John S. Biggins" w:date="2023-09-28T15:50:00Z">
        <w:r w:rsidDel="00A152B8">
          <w:rPr>
            <w:lang w:val="en-GB"/>
          </w:rPr>
          <w:delText>.............................................................................................................................................</w:delText>
        </w:r>
      </w:del>
    </w:p>
    <w:p w14:paraId="31572BFC" w14:textId="77777777" w:rsidR="00E539EE" w:rsidDel="00A152B8" w:rsidRDefault="00104A4F" w:rsidP="00E539EE">
      <w:pPr>
        <w:rPr>
          <w:del w:id="330" w:author="John S. Biggins" w:date="2023-09-28T15:50:00Z"/>
        </w:rPr>
      </w:pPr>
      <w:del w:id="331" w:author="John S. Biggins" w:date="2023-09-28T15:50:00Z">
        <w:r w:rsidDel="00A152B8">
          <w:br w:type="page"/>
        </w:r>
        <w:r w:rsidR="00E539EE" w:rsidDel="00A152B8">
          <w:delText>5.  Sketch and explain the shape of the time response graph:</w:delText>
        </w:r>
      </w:del>
    </w:p>
    <w:p w14:paraId="783F4081" w14:textId="77777777" w:rsidR="00E539EE" w:rsidDel="00A152B8" w:rsidRDefault="00E539EE" w:rsidP="00E539EE">
      <w:pPr>
        <w:rPr>
          <w:del w:id="332" w:author="John S. Biggins" w:date="2023-09-28T15:50:00Z"/>
        </w:rPr>
      </w:pPr>
    </w:p>
    <w:tbl>
      <w:tblPr>
        <w:tblW w:w="0" w:type="auto"/>
        <w:tblInd w:w="221" w:type="dxa"/>
        <w:tblLayout w:type="fixed"/>
        <w:tblLook w:val="0000" w:firstRow="0" w:lastRow="0" w:firstColumn="0" w:lastColumn="0" w:noHBand="0" w:noVBand="0"/>
      </w:tblPr>
      <w:tblGrid>
        <w:gridCol w:w="2906"/>
        <w:gridCol w:w="2906"/>
        <w:gridCol w:w="2919"/>
      </w:tblGrid>
      <w:tr w:rsidR="00E539EE" w:rsidDel="00A152B8" w14:paraId="1DF51FB6" w14:textId="77777777">
        <w:trPr>
          <w:del w:id="333" w:author="John S. Biggins" w:date="2023-09-28T15:50:00Z"/>
        </w:trPr>
        <w:tc>
          <w:tcPr>
            <w:tcW w:w="2906" w:type="dxa"/>
            <w:tcBorders>
              <w:top w:val="single" w:sz="4" w:space="0" w:color="000000"/>
              <w:left w:val="single" w:sz="4" w:space="0" w:color="000000"/>
              <w:bottom w:val="single" w:sz="4" w:space="0" w:color="000000"/>
            </w:tcBorders>
          </w:tcPr>
          <w:p w14:paraId="2D9A8C86" w14:textId="77777777" w:rsidR="00E539EE" w:rsidDel="00A152B8" w:rsidRDefault="00E539EE" w:rsidP="000009E1">
            <w:pPr>
              <w:snapToGrid w:val="0"/>
              <w:jc w:val="center"/>
              <w:rPr>
                <w:del w:id="334" w:author="John S. Biggins" w:date="2023-09-28T15:50:00Z"/>
              </w:rPr>
            </w:pPr>
            <w:del w:id="335" w:author="John S. Biggins" w:date="2023-09-28T15:50:00Z">
              <w:r w:rsidDel="00A152B8">
                <w:delText>Low damping</w:delText>
              </w:r>
            </w:del>
          </w:p>
        </w:tc>
        <w:tc>
          <w:tcPr>
            <w:tcW w:w="2906" w:type="dxa"/>
            <w:tcBorders>
              <w:top w:val="single" w:sz="4" w:space="0" w:color="000000"/>
              <w:left w:val="single" w:sz="4" w:space="0" w:color="000000"/>
              <w:bottom w:val="single" w:sz="4" w:space="0" w:color="000000"/>
            </w:tcBorders>
          </w:tcPr>
          <w:p w14:paraId="1D0DCDAB" w14:textId="77777777" w:rsidR="00E539EE" w:rsidDel="00A152B8" w:rsidRDefault="00E539EE" w:rsidP="000009E1">
            <w:pPr>
              <w:snapToGrid w:val="0"/>
              <w:jc w:val="center"/>
              <w:rPr>
                <w:del w:id="336" w:author="John S. Biggins" w:date="2023-09-28T15:50:00Z"/>
              </w:rPr>
            </w:pPr>
            <w:del w:id="337" w:author="John S. Biggins" w:date="2023-09-28T15:50:00Z">
              <w:r w:rsidDel="00A152B8">
                <w:delText>Optimal damping</w:delText>
              </w:r>
            </w:del>
          </w:p>
        </w:tc>
        <w:tc>
          <w:tcPr>
            <w:tcW w:w="2919" w:type="dxa"/>
            <w:tcBorders>
              <w:top w:val="single" w:sz="4" w:space="0" w:color="000000"/>
              <w:left w:val="single" w:sz="4" w:space="0" w:color="000000"/>
              <w:bottom w:val="single" w:sz="4" w:space="0" w:color="000000"/>
              <w:right w:val="single" w:sz="4" w:space="0" w:color="000000"/>
            </w:tcBorders>
          </w:tcPr>
          <w:p w14:paraId="3597DC8F" w14:textId="77777777" w:rsidR="00E539EE" w:rsidDel="00A152B8" w:rsidRDefault="00E539EE" w:rsidP="000009E1">
            <w:pPr>
              <w:snapToGrid w:val="0"/>
              <w:jc w:val="center"/>
              <w:rPr>
                <w:del w:id="338" w:author="John S. Biggins" w:date="2023-09-28T15:50:00Z"/>
              </w:rPr>
            </w:pPr>
            <w:del w:id="339" w:author="John S. Biggins" w:date="2023-09-28T15:50:00Z">
              <w:r w:rsidDel="00A152B8">
                <w:delText>High damping</w:delText>
              </w:r>
            </w:del>
          </w:p>
        </w:tc>
      </w:tr>
      <w:tr w:rsidR="00E539EE" w:rsidDel="00A152B8" w14:paraId="1B3865B9" w14:textId="77777777">
        <w:trPr>
          <w:trHeight w:val="2501"/>
          <w:del w:id="340" w:author="John S. Biggins" w:date="2023-09-28T15:50:00Z"/>
        </w:trPr>
        <w:tc>
          <w:tcPr>
            <w:tcW w:w="2906" w:type="dxa"/>
            <w:tcBorders>
              <w:left w:val="single" w:sz="4" w:space="0" w:color="000000"/>
              <w:bottom w:val="single" w:sz="4" w:space="0" w:color="000000"/>
            </w:tcBorders>
          </w:tcPr>
          <w:p w14:paraId="5FCE40B6" w14:textId="77777777" w:rsidR="00E539EE" w:rsidDel="00A152B8" w:rsidRDefault="00E539EE" w:rsidP="000009E1">
            <w:pPr>
              <w:snapToGrid w:val="0"/>
              <w:rPr>
                <w:del w:id="341" w:author="John S. Biggins" w:date="2023-09-28T15:50:00Z"/>
              </w:rPr>
            </w:pPr>
          </w:p>
        </w:tc>
        <w:tc>
          <w:tcPr>
            <w:tcW w:w="2906" w:type="dxa"/>
            <w:tcBorders>
              <w:left w:val="single" w:sz="4" w:space="0" w:color="000000"/>
              <w:bottom w:val="single" w:sz="4" w:space="0" w:color="000000"/>
            </w:tcBorders>
          </w:tcPr>
          <w:p w14:paraId="06957DC8" w14:textId="77777777" w:rsidR="00E539EE" w:rsidDel="00A152B8" w:rsidRDefault="00E539EE" w:rsidP="000009E1">
            <w:pPr>
              <w:snapToGrid w:val="0"/>
              <w:rPr>
                <w:del w:id="342" w:author="John S. Biggins" w:date="2023-09-28T15:50:00Z"/>
              </w:rPr>
            </w:pPr>
          </w:p>
        </w:tc>
        <w:tc>
          <w:tcPr>
            <w:tcW w:w="2919" w:type="dxa"/>
            <w:tcBorders>
              <w:left w:val="single" w:sz="4" w:space="0" w:color="000000"/>
              <w:bottom w:val="single" w:sz="4" w:space="0" w:color="000000"/>
              <w:right w:val="single" w:sz="4" w:space="0" w:color="000000"/>
            </w:tcBorders>
          </w:tcPr>
          <w:p w14:paraId="30071835" w14:textId="77777777" w:rsidR="00E539EE" w:rsidDel="00A152B8" w:rsidRDefault="00E539EE" w:rsidP="000009E1">
            <w:pPr>
              <w:snapToGrid w:val="0"/>
              <w:rPr>
                <w:del w:id="343" w:author="John S. Biggins" w:date="2023-09-28T15:50:00Z"/>
              </w:rPr>
            </w:pPr>
          </w:p>
        </w:tc>
      </w:tr>
    </w:tbl>
    <w:p w14:paraId="5DA33416" w14:textId="77777777" w:rsidR="00A152B8" w:rsidRDefault="00A152B8" w:rsidP="00A152B8">
      <w:pPr>
        <w:pBdr>
          <w:top w:val="single" w:sz="6" w:space="1" w:color="auto"/>
          <w:bottom w:val="single" w:sz="6" w:space="1" w:color="auto"/>
        </w:pBdr>
        <w:tabs>
          <w:tab w:val="left" w:pos="1701"/>
        </w:tabs>
        <w:jc w:val="center"/>
        <w:rPr>
          <w:ins w:id="344" w:author="John S. Biggins" w:date="2023-09-28T15:51:00Z"/>
          <w:b/>
          <w:bCs/>
          <w:lang w:val="en-GB"/>
        </w:rPr>
      </w:pPr>
      <w:bookmarkStart w:id="345" w:name="_GoBack"/>
      <w:bookmarkEnd w:id="345"/>
      <w:ins w:id="346" w:author="John S. Biggins" w:date="2023-09-28T15:51:00Z">
        <w:r>
          <w:rPr>
            <w:b/>
            <w:bCs/>
            <w:lang w:val="en-GB"/>
          </w:rPr>
          <w:br/>
          <w:t>PART IB   EXPERIMENTAL ENGINEERING</w:t>
        </w:r>
      </w:ins>
    </w:p>
    <w:p w14:paraId="59120D94" w14:textId="77777777" w:rsidR="00A152B8" w:rsidRDefault="00A152B8" w:rsidP="00A152B8">
      <w:pPr>
        <w:pBdr>
          <w:top w:val="single" w:sz="6" w:space="1" w:color="auto"/>
          <w:bottom w:val="single" w:sz="6" w:space="1" w:color="auto"/>
        </w:pBdr>
        <w:tabs>
          <w:tab w:val="left" w:pos="1701"/>
          <w:tab w:val="right" w:pos="9072"/>
        </w:tabs>
        <w:spacing w:before="240"/>
        <w:rPr>
          <w:ins w:id="347" w:author="John S. Biggins" w:date="2023-09-28T15:51:00Z"/>
          <w:b/>
          <w:bCs/>
          <w:lang w:val="en-GB"/>
        </w:rPr>
      </w:pPr>
      <w:ins w:id="348" w:author="John S. Biggins" w:date="2023-09-28T15:51:00Z">
        <w:r>
          <w:rPr>
            <w:b/>
            <w:bCs/>
            <w:lang w:val="en-GB"/>
          </w:rPr>
          <w:t>SUBJECT:</w:t>
        </w:r>
        <w:r>
          <w:rPr>
            <w:b/>
            <w:bCs/>
            <w:lang w:val="en-GB"/>
          </w:rPr>
          <w:tab/>
          <w:t>INTEGRATED COURSEWORK</w:t>
        </w:r>
        <w:r>
          <w:rPr>
            <w:b/>
            <w:bCs/>
            <w:lang w:val="en-GB"/>
          </w:rPr>
          <w:tab/>
          <w:t>EXPT A1</w:t>
        </w:r>
      </w:ins>
    </w:p>
    <w:p w14:paraId="249FBB96" w14:textId="77777777" w:rsidR="00A152B8" w:rsidRDefault="00A152B8" w:rsidP="00A152B8">
      <w:pPr>
        <w:pBdr>
          <w:top w:val="single" w:sz="6" w:space="1" w:color="auto"/>
          <w:bottom w:val="single" w:sz="6" w:space="1" w:color="auto"/>
        </w:pBdr>
        <w:tabs>
          <w:tab w:val="left" w:pos="1701"/>
          <w:tab w:val="right" w:pos="9072"/>
        </w:tabs>
        <w:rPr>
          <w:ins w:id="349" w:author="John S. Biggins" w:date="2023-09-28T15:51:00Z"/>
          <w:b/>
          <w:bCs/>
          <w:lang w:val="en-GB"/>
        </w:rPr>
      </w:pPr>
      <w:ins w:id="350" w:author="John S. Biggins" w:date="2023-09-28T15:51:00Z">
        <w:r>
          <w:rPr>
            <w:b/>
            <w:bCs/>
            <w:lang w:val="en-GB"/>
          </w:rPr>
          <w:t>LOCATION:</w:t>
        </w:r>
        <w:r>
          <w:rPr>
            <w:b/>
            <w:bCs/>
            <w:lang w:val="en-GB"/>
          </w:rPr>
          <w:tab/>
          <w:t>DPO</w:t>
        </w:r>
        <w:r>
          <w:rPr>
            <w:b/>
            <w:bCs/>
            <w:lang w:val="en-GB"/>
          </w:rPr>
          <w:tab/>
          <w:t>(SHORT)</w:t>
        </w:r>
      </w:ins>
    </w:p>
    <w:p w14:paraId="1EEC34A6" w14:textId="77777777" w:rsidR="00A152B8" w:rsidRDefault="00A152B8" w:rsidP="00A152B8">
      <w:pPr>
        <w:pBdr>
          <w:top w:val="single" w:sz="6" w:space="1" w:color="auto"/>
          <w:bottom w:val="single" w:sz="6" w:space="1" w:color="auto"/>
        </w:pBdr>
        <w:tabs>
          <w:tab w:val="left" w:pos="1701"/>
        </w:tabs>
        <w:spacing w:before="240"/>
        <w:jc w:val="center"/>
        <w:rPr>
          <w:ins w:id="351" w:author="John S. Biggins" w:date="2023-09-28T15:51:00Z"/>
          <w:b/>
          <w:bCs/>
          <w:lang w:val="en-GB"/>
        </w:rPr>
      </w:pPr>
      <w:ins w:id="352" w:author="John S. Biggins" w:date="2023-09-28T15:51:00Z">
        <w:r>
          <w:rPr>
            <w:b/>
            <w:bCs/>
            <w:lang w:val="en-GB"/>
          </w:rPr>
          <w:t>DYNAMIC VIBRATION ABSORBER</w:t>
        </w:r>
      </w:ins>
    </w:p>
    <w:p w14:paraId="66AC7EE6" w14:textId="77777777" w:rsidR="00A152B8" w:rsidRDefault="00A152B8" w:rsidP="00A152B8">
      <w:pPr>
        <w:tabs>
          <w:tab w:val="left" w:pos="1701"/>
        </w:tabs>
        <w:jc w:val="center"/>
        <w:rPr>
          <w:ins w:id="353" w:author="John S. Biggins" w:date="2023-09-28T15:51:00Z"/>
          <w:b/>
          <w:bCs/>
          <w:lang w:val="en-GB"/>
        </w:rPr>
      </w:pPr>
    </w:p>
    <w:p w14:paraId="028D190C" w14:textId="77777777" w:rsidR="00A152B8" w:rsidRDefault="00A152B8" w:rsidP="00A152B8">
      <w:pPr>
        <w:pBdr>
          <w:top w:val="double" w:sz="12" w:space="8" w:color="auto"/>
          <w:left w:val="double" w:sz="12" w:space="4" w:color="auto"/>
          <w:bottom w:val="double" w:sz="12" w:space="8" w:color="auto"/>
          <w:right w:val="double" w:sz="12" w:space="4" w:color="auto"/>
        </w:pBdr>
        <w:spacing w:before="240"/>
        <w:ind w:right="-2"/>
        <w:jc w:val="center"/>
        <w:rPr>
          <w:ins w:id="354" w:author="John S. Biggins" w:date="2023-09-28T15:51:00Z"/>
          <w:lang w:val="en-GB"/>
        </w:rPr>
      </w:pPr>
      <w:ins w:id="355" w:author="John S. Biggins" w:date="2023-09-28T15:51:00Z">
        <w:r>
          <w:rPr>
            <w:b/>
            <w:bCs/>
            <w:lang w:val="en-GB"/>
          </w:rPr>
          <w:t>PLEASE BRING YOUR MECHANICS DATA BOOK AND YOUR RESULTS FROM PART IA EXPERIMENT 7 TO THIS LABORATORY</w:t>
        </w:r>
      </w:ins>
    </w:p>
    <w:p w14:paraId="7A068C84" w14:textId="77777777" w:rsidR="00A152B8" w:rsidRDefault="00A152B8" w:rsidP="00A152B8">
      <w:pPr>
        <w:rPr>
          <w:ins w:id="356" w:author="John S. Biggins" w:date="2023-09-28T15:51:00Z"/>
          <w:lang w:val="en-GB"/>
        </w:rPr>
      </w:pPr>
    </w:p>
    <w:p w14:paraId="684995C5" w14:textId="77777777" w:rsidR="00A152B8" w:rsidRDefault="00A152B8" w:rsidP="00A152B8">
      <w:pPr>
        <w:spacing w:before="240"/>
        <w:rPr>
          <w:ins w:id="357" w:author="John S. Biggins" w:date="2023-09-28T15:51:00Z"/>
          <w:lang w:val="en-GB"/>
        </w:rPr>
      </w:pPr>
      <w:ins w:id="358" w:author="John S. Biggins" w:date="2023-09-28T15:51:00Z">
        <w:r>
          <w:rPr>
            <w:lang w:val="en-GB"/>
          </w:rPr>
          <w:t>This experiment is part of the IB Earthquake Vibration of Structures Integrated Coursework.  You will simulate the effect of adding a tuned damper to the structure to reduce vibration.</w:t>
        </w:r>
      </w:ins>
    </w:p>
    <w:p w14:paraId="6A039409" w14:textId="77777777" w:rsidR="00A152B8" w:rsidRDefault="00A152B8" w:rsidP="00A152B8">
      <w:pPr>
        <w:spacing w:before="240"/>
        <w:rPr>
          <w:ins w:id="359" w:author="John S. Biggins" w:date="2023-09-28T15:51:00Z"/>
          <w:lang w:val="en-GB"/>
        </w:rPr>
      </w:pPr>
      <w:ins w:id="360" w:author="John S. Biggins" w:date="2023-09-28T15:51:00Z">
        <w:r>
          <w:rPr>
            <w:lang w:val="en-GB"/>
          </w:rPr>
          <w:t xml:space="preserve">The analysis program is written in </w:t>
        </w:r>
        <w:proofErr w:type="gramStart"/>
        <w:r>
          <w:rPr>
            <w:lang w:val="en-GB"/>
          </w:rPr>
          <w:t>Python, and</w:t>
        </w:r>
        <w:proofErr w:type="gramEnd"/>
        <w:r>
          <w:rPr>
            <w:lang w:val="en-GB"/>
          </w:rPr>
          <w:t xml:space="preserve"> has a graphical user interface (GUI) written using the </w:t>
        </w:r>
        <w:proofErr w:type="spellStart"/>
        <w:r>
          <w:rPr>
            <w:lang w:val="en-GB"/>
          </w:rPr>
          <w:t>Tkinter</w:t>
        </w:r>
        <w:proofErr w:type="spellEnd"/>
        <w:r>
          <w:rPr>
            <w:lang w:val="en-GB"/>
          </w:rPr>
          <w:t xml:space="preserve"> library. To run the program, log on to one of the machines in the DPO then navigate through the menus (top left) to select the item: </w:t>
        </w:r>
      </w:ins>
    </w:p>
    <w:p w14:paraId="26530592" w14:textId="77777777" w:rsidR="00A152B8" w:rsidRDefault="00A152B8" w:rsidP="00A152B8">
      <w:pPr>
        <w:spacing w:before="240"/>
        <w:rPr>
          <w:ins w:id="361" w:author="John S. Biggins" w:date="2023-09-28T15:51:00Z"/>
          <w:lang w:val="en-GB"/>
        </w:rPr>
      </w:pPr>
      <w:ins w:id="362" w:author="John S. Biggins" w:date="2023-09-28T15:51:00Z">
        <w:r>
          <w:rPr>
            <w:i/>
            <w:lang w:val="en-GB"/>
          </w:rPr>
          <w:tab/>
          <w:t>Applications</w:t>
        </w:r>
        <w:r>
          <w:rPr>
            <w:lang w:val="en-GB"/>
          </w:rPr>
          <w:t xml:space="preserve"> &gt; </w:t>
        </w:r>
        <w:r>
          <w:rPr>
            <w:i/>
            <w:lang w:val="en-GB"/>
          </w:rPr>
          <w:t>CUED 2nd Year</w:t>
        </w:r>
        <w:r>
          <w:rPr>
            <w:lang w:val="en-GB"/>
          </w:rPr>
          <w:t xml:space="preserve"> &gt;</w:t>
        </w:r>
        <w:r>
          <w:rPr>
            <w:i/>
            <w:iCs/>
            <w:lang w:val="en-GB"/>
          </w:rPr>
          <w:t xml:space="preserve"> Start1BVibrationAbsorber</w:t>
        </w:r>
        <w:r>
          <w:rPr>
            <w:lang w:val="en-GB"/>
          </w:rPr>
          <w:t xml:space="preserve"> </w:t>
        </w:r>
      </w:ins>
    </w:p>
    <w:p w14:paraId="5A0985E2" w14:textId="77777777" w:rsidR="00A152B8" w:rsidRDefault="00A152B8" w:rsidP="00A152B8">
      <w:pPr>
        <w:spacing w:before="240"/>
        <w:rPr>
          <w:ins w:id="363" w:author="John S. Biggins" w:date="2023-09-28T15:51:00Z"/>
          <w:lang w:val="en-GB"/>
        </w:rPr>
      </w:pPr>
      <w:ins w:id="364" w:author="John S. Biggins" w:date="2023-09-28T15:51:00Z">
        <w:r>
          <w:rPr>
            <w:lang w:val="en-GB"/>
          </w:rPr>
          <w:t>This command should launch a window titled A1 containing the GUI.</w:t>
        </w:r>
      </w:ins>
    </w:p>
    <w:p w14:paraId="3A6212C2" w14:textId="77777777" w:rsidR="00A152B8" w:rsidRDefault="00A152B8" w:rsidP="00C97CED">
      <w:pPr>
        <w:spacing w:before="240"/>
        <w:rPr>
          <w:ins w:id="365" w:author="John S. Biggins" w:date="2023-09-28T15:51:00Z"/>
          <w:lang w:val="en-GB"/>
        </w:rPr>
      </w:pPr>
      <w:ins w:id="366" w:author="John S. Biggins" w:date="2023-09-28T15:51:00Z">
        <w:r>
          <w:rPr>
            <w:lang w:val="en-GB"/>
          </w:rPr>
          <w:t>All the</w:t>
        </w:r>
      </w:ins>
      <w:r w:rsidR="00115DA9">
        <w:rPr>
          <w:lang w:val="en-GB"/>
        </w:rPr>
        <w:t xml:space="preserve"> </w:t>
      </w:r>
      <w:ins w:id="367" w:author="John S. Biggins" w:date="2023-09-28T15:51:00Z">
        <w:r>
          <w:rPr>
            <w:lang w:val="en-GB"/>
          </w:rPr>
          <w:t xml:space="preserve">A1 practical content is accessed via this GUI.  </w:t>
        </w:r>
      </w:ins>
      <w:r w:rsidR="00C97CED">
        <w:rPr>
          <w:lang w:val="en-GB"/>
        </w:rPr>
        <w:t>However, i</w:t>
      </w:r>
      <w:ins w:id="368" w:author="John S. Biggins" w:date="2023-09-28T15:51:00Z">
        <w:r>
          <w:rPr>
            <w:lang w:val="en-GB"/>
          </w:rPr>
          <w:t>f you are interested, you can download the Python source code from GitHub, run it on your own computer and even extend it</w:t>
        </w:r>
      </w:ins>
      <w:r w:rsidR="00C97CED">
        <w:rPr>
          <w:lang w:val="en-GB"/>
        </w:rPr>
        <w:t>. Instructions are provided in Appendix 2.</w:t>
      </w:r>
    </w:p>
    <w:p w14:paraId="5F766648" w14:textId="77777777" w:rsidR="00A152B8" w:rsidRDefault="00A152B8" w:rsidP="00A152B8">
      <w:pPr>
        <w:pStyle w:val="Heading1"/>
        <w:rPr>
          <w:ins w:id="369" w:author="John S. Biggins" w:date="2023-09-28T15:51:00Z"/>
        </w:rPr>
      </w:pPr>
      <w:ins w:id="370" w:author="John S. Biggins" w:date="2023-09-28T15:51:00Z">
        <w:r>
          <w:t>1   Aims</w:t>
        </w:r>
      </w:ins>
    </w:p>
    <w:p w14:paraId="5C3EAEC6" w14:textId="77777777" w:rsidR="00A152B8" w:rsidRDefault="00A152B8" w:rsidP="00A152B8">
      <w:pPr>
        <w:spacing w:before="240"/>
        <w:rPr>
          <w:ins w:id="371" w:author="John S. Biggins" w:date="2023-09-28T15:51:00Z"/>
          <w:lang w:val="en-GB"/>
        </w:rPr>
      </w:pPr>
      <w:ins w:id="372" w:author="John S. Biggins" w:date="2023-09-28T15:51:00Z">
        <w:r>
          <w:rPr>
            <w:lang w:val="en-GB"/>
          </w:rPr>
          <w:t>The aims of this experiment are:</w:t>
        </w:r>
        <w:r>
          <w:rPr>
            <w:lang w:val="en-GB"/>
          </w:rPr>
          <w:br/>
          <w:t>1.</w:t>
        </w:r>
        <w:r>
          <w:rPr>
            <w:lang w:val="en-GB"/>
          </w:rPr>
          <w:tab/>
          <w:t>to consolidate and extend some of the vibration theory learned in Part IA;</w:t>
        </w:r>
        <w:r>
          <w:rPr>
            <w:lang w:val="en-GB"/>
          </w:rPr>
          <w:br/>
          <w:t>2.</w:t>
        </w:r>
        <w:r>
          <w:rPr>
            <w:lang w:val="en-GB"/>
          </w:rPr>
          <w:tab/>
          <w:t>to investigate some aspects of the design of tuned dynamic vibration absorbers;</w:t>
        </w:r>
        <w:r>
          <w:rPr>
            <w:lang w:val="en-GB"/>
          </w:rPr>
          <w:br/>
          <w:t>3.</w:t>
        </w:r>
        <w:r>
          <w:rPr>
            <w:lang w:val="en-GB"/>
          </w:rPr>
          <w:tab/>
          <w:t>to investigate the effects of viscous damping in a typical two-degree-of-freedom system.</w:t>
        </w:r>
      </w:ins>
    </w:p>
    <w:p w14:paraId="6BC3BADE" w14:textId="77777777" w:rsidR="00A152B8" w:rsidRDefault="00A152B8" w:rsidP="00A152B8">
      <w:pPr>
        <w:pStyle w:val="Heading1"/>
        <w:rPr>
          <w:ins w:id="373" w:author="John S. Biggins" w:date="2023-09-28T15:51:00Z"/>
        </w:rPr>
      </w:pPr>
      <w:ins w:id="374" w:author="John S. Biggins" w:date="2023-09-28T15:51:00Z">
        <w:r>
          <w:t>2   Structural Dynamics Background</w:t>
        </w:r>
      </w:ins>
    </w:p>
    <w:p w14:paraId="4EE4C7CA" w14:textId="77777777" w:rsidR="00A152B8" w:rsidRDefault="00A152B8" w:rsidP="00A152B8">
      <w:pPr>
        <w:spacing w:before="120"/>
        <w:rPr>
          <w:ins w:id="375" w:author="John S. Biggins" w:date="2023-09-28T15:51:00Z"/>
          <w:lang w:val="en-GB"/>
        </w:rPr>
      </w:pPr>
      <w:ins w:id="376" w:author="John S. Biggins" w:date="2023-09-28T15:51:00Z">
        <w:r>
          <w:rPr>
            <w:lang w:val="en-GB"/>
          </w:rPr>
          <w:t xml:space="preserve">A natural frequency of a system is a frequency at which it can vibrate freely in simple harmonic motion, once set in motion.  An </w:t>
        </w:r>
        <w:r>
          <w:rPr>
            <w:i/>
            <w:iCs/>
            <w:lang w:val="en-GB"/>
          </w:rPr>
          <w:t>n</w:t>
        </w:r>
        <w:r>
          <w:rPr>
            <w:lang w:val="en-GB"/>
          </w:rPr>
          <w:t xml:space="preserve"> degree-of-freedom system will possess </w:t>
        </w:r>
        <w:r>
          <w:rPr>
            <w:i/>
            <w:iCs/>
            <w:lang w:val="en-GB"/>
          </w:rPr>
          <w:t>n</w:t>
        </w:r>
        <w:r>
          <w:rPr>
            <w:lang w:val="en-GB"/>
          </w:rPr>
          <w:t xml:space="preserve"> natural frequencies, and </w:t>
        </w:r>
        <w:r>
          <w:rPr>
            <w:i/>
            <w:iCs/>
            <w:lang w:val="en-GB"/>
          </w:rPr>
          <w:t>n</w:t>
        </w:r>
        <w:r>
          <w:rPr>
            <w:lang w:val="en-GB"/>
          </w:rPr>
          <w:t xml:space="preserve"> corresponding modes of vibration, which can be determined by solving the equations of motion for the system in free vibration.  It is often the case that only the first few modes will be significant.  </w:t>
        </w:r>
      </w:ins>
    </w:p>
    <w:p w14:paraId="39D174DD" w14:textId="77777777" w:rsidR="00A152B8" w:rsidRDefault="00A152B8" w:rsidP="00A152B8">
      <w:pPr>
        <w:spacing w:before="120"/>
        <w:rPr>
          <w:ins w:id="377" w:author="John S. Biggins" w:date="2023-09-28T15:51:00Z"/>
          <w:lang w:val="en-GB"/>
        </w:rPr>
      </w:pPr>
      <w:ins w:id="378" w:author="John S. Biggins" w:date="2023-09-28T15:51:00Z">
        <w:r>
          <w:rPr>
            <w:lang w:val="en-GB"/>
          </w:rPr>
          <w:t xml:space="preserve">If a </w:t>
        </w:r>
        <w:proofErr w:type="gramStart"/>
        <w:r>
          <w:rPr>
            <w:lang w:val="en-GB"/>
          </w:rPr>
          <w:t>lightly-damped</w:t>
        </w:r>
        <w:proofErr w:type="gramEnd"/>
        <w:r>
          <w:rPr>
            <w:lang w:val="en-GB"/>
          </w:rPr>
          <w:t xml:space="preserve"> system is excited at or near one of its natural frequencies, large amplitude oscillations will occur. This phenomenon is known as resonance.  Such large displacements are likely to cause severe user discomfort in the case of a bridge or </w:t>
        </w:r>
        <w:proofErr w:type="gramStart"/>
        <w:r>
          <w:rPr>
            <w:lang w:val="en-GB"/>
          </w:rPr>
          <w:t>building, and</w:t>
        </w:r>
        <w:proofErr w:type="gramEnd"/>
        <w:r>
          <w:rPr>
            <w:lang w:val="en-GB"/>
          </w:rPr>
          <w:t xml:space="preserve"> may generate stresses large enough to cause ultimate failure.  Over a long period, damage due to fatigue may occur.  </w:t>
        </w:r>
        <w:proofErr w:type="gramStart"/>
        <w:r>
          <w:rPr>
            <w:lang w:val="en-GB"/>
          </w:rPr>
          <w:t>Thus</w:t>
        </w:r>
        <w:proofErr w:type="gramEnd"/>
        <w:r>
          <w:rPr>
            <w:lang w:val="en-GB"/>
          </w:rPr>
          <w:t xml:space="preserve"> it is important in design to know the natural frequencies of a structure and also the frequencies at which excitation is likely to occur and to keep them apart.  In general, the excitation frequencies cannot be controlled, but the natural frequencies of a structure (which depend on its mass and </w:t>
        </w:r>
        <w:r>
          <w:rPr>
            <w:lang w:val="en-GB"/>
          </w:rPr>
          <w:lastRenderedPageBreak/>
          <w:t xml:space="preserve">stiffness) can be altered to avoid resonance.  Another method of controlling vibrations is to attach a </w:t>
        </w:r>
        <w:r>
          <w:rPr>
            <w:i/>
            <w:iCs/>
            <w:lang w:val="en-GB"/>
          </w:rPr>
          <w:t>dynamic vibration absorber</w:t>
        </w:r>
        <w:r>
          <w:rPr>
            <w:lang w:val="en-GB"/>
          </w:rPr>
          <w:t xml:space="preserve"> to the system (also known as a </w:t>
        </w:r>
        <w:r>
          <w:rPr>
            <w:i/>
            <w:iCs/>
            <w:lang w:val="en-GB"/>
          </w:rPr>
          <w:t xml:space="preserve">tuned-mass damper) </w:t>
        </w:r>
        <w:r>
          <w:rPr>
            <w:lang w:val="en-GB"/>
          </w:rPr>
          <w:t>which will extract energy at a particular frequency (Figure 1).</w:t>
        </w:r>
      </w:ins>
    </w:p>
    <w:p w14:paraId="337D0C04" w14:textId="77777777" w:rsidR="00A152B8" w:rsidRDefault="00405347" w:rsidP="00A152B8">
      <w:pPr>
        <w:spacing w:before="240"/>
        <w:jc w:val="center"/>
        <w:rPr>
          <w:ins w:id="379" w:author="John S. Biggins" w:date="2023-09-28T15:51:00Z"/>
        </w:rPr>
      </w:pPr>
      <w:ins w:id="380" w:author="John S. Biggins" w:date="2023-09-28T15:51:00Z">
        <w:r w:rsidRPr="00DF38FB">
          <w:rPr>
            <w:noProof/>
          </w:rPr>
          <w:drawing>
            <wp:inline distT="0" distB="0" distL="0" distR="0" wp14:anchorId="67EDC17E" wp14:editId="6441851A">
              <wp:extent cx="3712845" cy="2434590"/>
              <wp:effectExtent l="0" t="0" r="0" b="0"/>
              <wp:docPr id="135" name="Picture 1002682860" descr="A large yellow sphere with a metal railin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2682860" descr="A large yellow sphere with a metal railing&#10;&#10;Description automatically generated"/>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2845" cy="2434590"/>
                      </a:xfrm>
                      <a:prstGeom prst="rect">
                        <a:avLst/>
                      </a:prstGeom>
                      <a:noFill/>
                      <a:ln>
                        <a:noFill/>
                      </a:ln>
                    </pic:spPr>
                  </pic:pic>
                </a:graphicData>
              </a:graphic>
            </wp:inline>
          </w:drawing>
        </w:r>
      </w:ins>
    </w:p>
    <w:p w14:paraId="5F42C51A" w14:textId="708CE8FF" w:rsidR="00A152B8" w:rsidRDefault="00A152B8" w:rsidP="00A152B8">
      <w:pPr>
        <w:pStyle w:val="Illustration"/>
        <w:spacing w:after="0"/>
        <w:jc w:val="center"/>
        <w:rPr>
          <w:ins w:id="381" w:author="John S. Biggins" w:date="2023-09-28T15:51:00Z"/>
        </w:rPr>
      </w:pPr>
      <w:ins w:id="382" w:author="John S. Biggins" w:date="2023-09-28T15:51:00Z">
        <w:r w:rsidRPr="005D30DB">
          <w:rPr>
            <w:lang w:val="en-GB"/>
          </w:rPr>
          <w:t xml:space="preserve">Figure </w:t>
        </w:r>
        <w:r>
          <w:fldChar w:fldCharType="begin"/>
        </w:r>
        <w:r w:rsidRPr="005D30DB">
          <w:rPr>
            <w:lang w:val="en-GB"/>
          </w:rPr>
          <w:instrText xml:space="preserve"> SEQ "Illustration" \*Arabic </w:instrText>
        </w:r>
        <w:r>
          <w:fldChar w:fldCharType="separate"/>
        </w:r>
      </w:ins>
      <w:r w:rsidR="009E34B6">
        <w:rPr>
          <w:noProof/>
          <w:lang w:val="en-GB"/>
        </w:rPr>
        <w:t>1</w:t>
      </w:r>
      <w:ins w:id="383" w:author="John S. Biggins" w:date="2023-09-28T15:51:00Z">
        <w:r>
          <w:fldChar w:fldCharType="end"/>
        </w:r>
        <w:r w:rsidRPr="005D30DB">
          <w:rPr>
            <w:lang w:val="en-GB"/>
          </w:rPr>
          <w:t xml:space="preserve">: Tuned Vibration Absorber – Taipei 101, Taiwan.  </w:t>
        </w:r>
        <w:r>
          <w:t xml:space="preserve">This absorber weighs 728 </w:t>
        </w:r>
        <w:proofErr w:type="gramStart"/>
        <w:r>
          <w:t>tons, and</w:t>
        </w:r>
        <w:proofErr w:type="gramEnd"/>
        <w:r>
          <w:t xml:space="preserve"> is suspended on four cables.  Its primary purpose is to reduce wind-induced motion.</w:t>
        </w:r>
      </w:ins>
    </w:p>
    <w:p w14:paraId="1F905382" w14:textId="2545CD27" w:rsidR="00A152B8" w:rsidRDefault="002630B0" w:rsidP="00A152B8">
      <w:pPr>
        <w:spacing w:before="120"/>
        <w:rPr>
          <w:ins w:id="384" w:author="John S. Biggins" w:date="2023-09-28T15:51:00Z"/>
          <w:lang w:val="en-GB"/>
        </w:rPr>
      </w:pPr>
      <w:ins w:id="385" w:author="John S. Biggins" w:date="2023-09-28T15:51:00Z">
        <w:r>
          <w:rPr>
            <w:noProof/>
          </w:rPr>
          <mc:AlternateContent>
            <mc:Choice Requires="wpc">
              <w:drawing>
                <wp:anchor distT="0" distB="0" distL="114300" distR="114300" simplePos="0" relativeHeight="251654656" behindDoc="0" locked="0" layoutInCell="1" allowOverlap="1" wp14:anchorId="01FC3717" wp14:editId="2DC855AD">
                  <wp:simplePos x="0" y="0"/>
                  <wp:positionH relativeFrom="column">
                    <wp:posOffset>4056140</wp:posOffset>
                  </wp:positionH>
                  <wp:positionV relativeFrom="paragraph">
                    <wp:posOffset>601471</wp:posOffset>
                  </wp:positionV>
                  <wp:extent cx="1917700" cy="2098675"/>
                  <wp:effectExtent l="0" t="12700" r="0" b="0"/>
                  <wp:wrapSquare wrapText="bothSides"/>
                  <wp:docPr id="1097" name="Canvas 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512830581" name="Line 4"/>
                          <wps:cNvCnPr>
                            <a:cxnSpLocks/>
                          </wps:cNvCnPr>
                          <wps:spPr bwMode="auto">
                            <a:xfrm>
                              <a:off x="202565" y="1485900"/>
                              <a:ext cx="1485900" cy="635"/>
                            </a:xfrm>
                            <a:prstGeom prst="line">
                              <a:avLst/>
                            </a:prstGeom>
                            <a:noFill/>
                            <a:ln w="28575">
                              <a:solidFill>
                                <a:srgbClr val="000000"/>
                              </a:solidFill>
                              <a:round/>
                              <a:headEnd/>
                              <a:tailEnd/>
                            </a:ln>
                          </wps:spPr>
                          <wps:bodyPr/>
                        </wps:wsp>
                        <wps:wsp>
                          <wps:cNvPr id="2144695015" name="Rectangle 5"/>
                          <wps:cNvSpPr>
                            <a:spLocks/>
                          </wps:cNvSpPr>
                          <wps:spPr bwMode="auto">
                            <a:xfrm>
                              <a:off x="203200" y="463550"/>
                              <a:ext cx="914400" cy="45720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1616390255" name="Line 6"/>
                          <wps:cNvCnPr>
                            <a:cxnSpLocks/>
                          </wps:cNvCnPr>
                          <wps:spPr bwMode="auto">
                            <a:xfrm flipH="1">
                              <a:off x="202565" y="1485900"/>
                              <a:ext cx="113665" cy="114300"/>
                            </a:xfrm>
                            <a:prstGeom prst="line">
                              <a:avLst/>
                            </a:prstGeom>
                            <a:noFill/>
                            <a:ln w="9525">
                              <a:solidFill>
                                <a:srgbClr val="000000"/>
                              </a:solidFill>
                              <a:round/>
                              <a:headEnd/>
                              <a:tailEnd/>
                            </a:ln>
                          </wps:spPr>
                          <wps:bodyPr/>
                        </wps:wsp>
                        <wps:wsp>
                          <wps:cNvPr id="1324166959" name="Line 7"/>
                          <wps:cNvCnPr>
                            <a:cxnSpLocks/>
                          </wps:cNvCnPr>
                          <wps:spPr bwMode="auto">
                            <a:xfrm flipH="1">
                              <a:off x="316230" y="1485900"/>
                              <a:ext cx="113665" cy="114300"/>
                            </a:xfrm>
                            <a:prstGeom prst="line">
                              <a:avLst/>
                            </a:prstGeom>
                            <a:noFill/>
                            <a:ln w="9525">
                              <a:solidFill>
                                <a:srgbClr val="000000"/>
                              </a:solidFill>
                              <a:round/>
                              <a:headEnd/>
                              <a:tailEnd/>
                            </a:ln>
                          </wps:spPr>
                          <wps:bodyPr/>
                        </wps:wsp>
                        <wps:wsp>
                          <wps:cNvPr id="946293425" name="Line 8"/>
                          <wps:cNvCnPr>
                            <a:cxnSpLocks/>
                          </wps:cNvCnPr>
                          <wps:spPr bwMode="auto">
                            <a:xfrm flipH="1">
                              <a:off x="431165" y="1485900"/>
                              <a:ext cx="113665" cy="114300"/>
                            </a:xfrm>
                            <a:prstGeom prst="line">
                              <a:avLst/>
                            </a:prstGeom>
                            <a:noFill/>
                            <a:ln w="9525">
                              <a:solidFill>
                                <a:srgbClr val="000000"/>
                              </a:solidFill>
                              <a:round/>
                              <a:headEnd/>
                              <a:tailEnd/>
                            </a:ln>
                          </wps:spPr>
                          <wps:bodyPr/>
                        </wps:wsp>
                        <wps:wsp>
                          <wps:cNvPr id="247142960" name="Line 9"/>
                          <wps:cNvCnPr>
                            <a:cxnSpLocks/>
                          </wps:cNvCnPr>
                          <wps:spPr bwMode="auto">
                            <a:xfrm flipH="1">
                              <a:off x="545465" y="1485900"/>
                              <a:ext cx="113030" cy="114300"/>
                            </a:xfrm>
                            <a:prstGeom prst="line">
                              <a:avLst/>
                            </a:prstGeom>
                            <a:noFill/>
                            <a:ln w="9525">
                              <a:solidFill>
                                <a:srgbClr val="000000"/>
                              </a:solidFill>
                              <a:round/>
                              <a:headEnd/>
                              <a:tailEnd/>
                            </a:ln>
                          </wps:spPr>
                          <wps:bodyPr/>
                        </wps:wsp>
                        <wps:wsp>
                          <wps:cNvPr id="787233238" name="Line 10"/>
                          <wps:cNvCnPr>
                            <a:cxnSpLocks/>
                          </wps:cNvCnPr>
                          <wps:spPr bwMode="auto">
                            <a:xfrm flipH="1">
                              <a:off x="659765" y="1485900"/>
                              <a:ext cx="113030" cy="114300"/>
                            </a:xfrm>
                            <a:prstGeom prst="line">
                              <a:avLst/>
                            </a:prstGeom>
                            <a:noFill/>
                            <a:ln w="9525">
                              <a:solidFill>
                                <a:srgbClr val="000000"/>
                              </a:solidFill>
                              <a:round/>
                              <a:headEnd/>
                              <a:tailEnd/>
                            </a:ln>
                          </wps:spPr>
                          <wps:bodyPr/>
                        </wps:wsp>
                        <wps:wsp>
                          <wps:cNvPr id="1830286988" name="Line 11"/>
                          <wps:cNvCnPr>
                            <a:cxnSpLocks/>
                          </wps:cNvCnPr>
                          <wps:spPr bwMode="auto">
                            <a:xfrm flipH="1">
                              <a:off x="774065" y="1485900"/>
                              <a:ext cx="113665" cy="114935"/>
                            </a:xfrm>
                            <a:prstGeom prst="line">
                              <a:avLst/>
                            </a:prstGeom>
                            <a:noFill/>
                            <a:ln w="9525">
                              <a:solidFill>
                                <a:srgbClr val="000000"/>
                              </a:solidFill>
                              <a:round/>
                              <a:headEnd/>
                              <a:tailEnd/>
                            </a:ln>
                          </wps:spPr>
                          <wps:bodyPr/>
                        </wps:wsp>
                        <wps:wsp>
                          <wps:cNvPr id="1453658024" name="Line 12"/>
                          <wps:cNvCnPr>
                            <a:cxnSpLocks/>
                          </wps:cNvCnPr>
                          <wps:spPr bwMode="auto">
                            <a:xfrm flipH="1">
                              <a:off x="887730" y="1485900"/>
                              <a:ext cx="113665" cy="114300"/>
                            </a:xfrm>
                            <a:prstGeom prst="line">
                              <a:avLst/>
                            </a:prstGeom>
                            <a:noFill/>
                            <a:ln w="9525">
                              <a:solidFill>
                                <a:srgbClr val="000000"/>
                              </a:solidFill>
                              <a:round/>
                              <a:headEnd/>
                              <a:tailEnd/>
                            </a:ln>
                          </wps:spPr>
                          <wps:bodyPr/>
                        </wps:wsp>
                        <wps:wsp>
                          <wps:cNvPr id="12503006" name="Line 13"/>
                          <wps:cNvCnPr>
                            <a:cxnSpLocks/>
                          </wps:cNvCnPr>
                          <wps:spPr bwMode="auto">
                            <a:xfrm flipH="1">
                              <a:off x="1002665" y="1485900"/>
                              <a:ext cx="113665" cy="114300"/>
                            </a:xfrm>
                            <a:prstGeom prst="line">
                              <a:avLst/>
                            </a:prstGeom>
                            <a:noFill/>
                            <a:ln w="9525">
                              <a:solidFill>
                                <a:srgbClr val="000000"/>
                              </a:solidFill>
                              <a:round/>
                              <a:headEnd/>
                              <a:tailEnd/>
                            </a:ln>
                          </wps:spPr>
                          <wps:bodyPr/>
                        </wps:wsp>
                        <wps:wsp>
                          <wps:cNvPr id="2137772005" name="Line 14"/>
                          <wps:cNvCnPr>
                            <a:cxnSpLocks/>
                          </wps:cNvCnPr>
                          <wps:spPr bwMode="auto">
                            <a:xfrm flipH="1">
                              <a:off x="1116965" y="1485900"/>
                              <a:ext cx="113665" cy="114935"/>
                            </a:xfrm>
                            <a:prstGeom prst="line">
                              <a:avLst/>
                            </a:prstGeom>
                            <a:noFill/>
                            <a:ln w="9525">
                              <a:solidFill>
                                <a:srgbClr val="000000"/>
                              </a:solidFill>
                              <a:round/>
                              <a:headEnd/>
                              <a:tailEnd/>
                            </a:ln>
                          </wps:spPr>
                          <wps:bodyPr/>
                        </wps:wsp>
                        <wps:wsp>
                          <wps:cNvPr id="1535975137" name="Line 15"/>
                          <wps:cNvCnPr>
                            <a:cxnSpLocks/>
                          </wps:cNvCnPr>
                          <wps:spPr bwMode="auto">
                            <a:xfrm flipH="1">
                              <a:off x="1231265" y="1485900"/>
                              <a:ext cx="112395" cy="114300"/>
                            </a:xfrm>
                            <a:prstGeom prst="line">
                              <a:avLst/>
                            </a:prstGeom>
                            <a:noFill/>
                            <a:ln w="9525">
                              <a:solidFill>
                                <a:srgbClr val="000000"/>
                              </a:solidFill>
                              <a:round/>
                              <a:headEnd/>
                              <a:tailEnd/>
                            </a:ln>
                          </wps:spPr>
                          <wps:bodyPr/>
                        </wps:wsp>
                        <wps:wsp>
                          <wps:cNvPr id="692710869" name="Line 16"/>
                          <wps:cNvCnPr>
                            <a:cxnSpLocks/>
                          </wps:cNvCnPr>
                          <wps:spPr bwMode="auto">
                            <a:xfrm>
                              <a:off x="1231265" y="685800"/>
                              <a:ext cx="457835" cy="635"/>
                            </a:xfrm>
                            <a:prstGeom prst="line">
                              <a:avLst/>
                            </a:prstGeom>
                            <a:noFill/>
                            <a:ln w="9525">
                              <a:solidFill>
                                <a:srgbClr val="000000"/>
                              </a:solidFill>
                              <a:round/>
                              <a:headEnd/>
                              <a:tailEnd/>
                            </a:ln>
                          </wps:spPr>
                          <wps:bodyPr/>
                        </wps:wsp>
                        <wps:wsp>
                          <wps:cNvPr id="1540514417" name="Line 17"/>
                          <wps:cNvCnPr>
                            <a:cxnSpLocks/>
                          </wps:cNvCnPr>
                          <wps:spPr bwMode="auto">
                            <a:xfrm flipH="1">
                              <a:off x="1345565" y="1485900"/>
                              <a:ext cx="112395" cy="114300"/>
                            </a:xfrm>
                            <a:prstGeom prst="line">
                              <a:avLst/>
                            </a:prstGeom>
                            <a:noFill/>
                            <a:ln w="9525">
                              <a:solidFill>
                                <a:srgbClr val="000000"/>
                              </a:solidFill>
                              <a:round/>
                              <a:headEnd/>
                              <a:tailEnd/>
                            </a:ln>
                          </wps:spPr>
                          <wps:bodyPr/>
                        </wps:wsp>
                        <wps:wsp>
                          <wps:cNvPr id="1050386788" name="Line 18"/>
                          <wps:cNvCnPr>
                            <a:cxnSpLocks/>
                          </wps:cNvCnPr>
                          <wps:spPr bwMode="auto">
                            <a:xfrm flipH="1">
                              <a:off x="1459230" y="1485900"/>
                              <a:ext cx="113665" cy="114300"/>
                            </a:xfrm>
                            <a:prstGeom prst="line">
                              <a:avLst/>
                            </a:prstGeom>
                            <a:noFill/>
                            <a:ln w="9525">
                              <a:solidFill>
                                <a:srgbClr val="000000"/>
                              </a:solidFill>
                              <a:round/>
                              <a:headEnd/>
                              <a:tailEnd/>
                            </a:ln>
                          </wps:spPr>
                          <wps:bodyPr/>
                        </wps:wsp>
                        <wps:wsp>
                          <wps:cNvPr id="777534562" name="Line 19"/>
                          <wps:cNvCnPr>
                            <a:cxnSpLocks/>
                          </wps:cNvCnPr>
                          <wps:spPr bwMode="auto">
                            <a:xfrm flipH="1">
                              <a:off x="1574165" y="1485900"/>
                              <a:ext cx="109855" cy="115570"/>
                            </a:xfrm>
                            <a:prstGeom prst="line">
                              <a:avLst/>
                            </a:prstGeom>
                            <a:noFill/>
                            <a:ln w="9525">
                              <a:solidFill>
                                <a:srgbClr val="000000"/>
                              </a:solidFill>
                              <a:round/>
                              <a:headEnd/>
                              <a:tailEnd/>
                            </a:ln>
                          </wps:spPr>
                          <wps:bodyPr/>
                        </wps:wsp>
                        <wps:wsp>
                          <wps:cNvPr id="1228331788" name="Line 20"/>
                          <wps:cNvCnPr>
                            <a:cxnSpLocks/>
                          </wps:cNvCnPr>
                          <wps:spPr bwMode="auto">
                            <a:xfrm flipV="1">
                              <a:off x="1459865" y="685800"/>
                              <a:ext cx="635" cy="800100"/>
                            </a:xfrm>
                            <a:prstGeom prst="line">
                              <a:avLst/>
                            </a:prstGeom>
                            <a:noFill/>
                            <a:ln w="9525">
                              <a:solidFill>
                                <a:srgbClr val="000000"/>
                              </a:solidFill>
                              <a:round/>
                              <a:headEnd/>
                              <a:tailEnd type="triangle" w="med" len="lg"/>
                            </a:ln>
                          </wps:spPr>
                          <wps:bodyPr/>
                        </wps:wsp>
                        <wps:wsp>
                          <wps:cNvPr id="1801821428" name="Text Box 21"/>
                          <wps:cNvSpPr txBox="1">
                            <a:spLocks/>
                          </wps:cNvSpPr>
                          <wps:spPr bwMode="auto">
                            <a:xfrm>
                              <a:off x="184150" y="1114425"/>
                              <a:ext cx="113665" cy="227965"/>
                            </a:xfrm>
                            <a:prstGeom prst="rect">
                              <a:avLst/>
                            </a:prstGeom>
                            <a:noFill/>
                            <a:ln>
                              <a:noFill/>
                            </a:ln>
                          </wps:spPr>
                          <wps:txbx>
                            <w:txbxContent>
                              <w:p w14:paraId="67477F36" w14:textId="77777777" w:rsidR="00A152B8" w:rsidRPr="00947A3B" w:rsidRDefault="00A152B8" w:rsidP="00A152B8">
                                <w:pPr>
                                  <w:rPr>
                                    <w:i/>
                                  </w:rPr>
                                </w:pPr>
                                <w:r>
                                  <w:rPr>
                                    <w:i/>
                                  </w:rPr>
                                  <w:t>k</w:t>
                                </w:r>
                              </w:p>
                            </w:txbxContent>
                          </wps:txbx>
                          <wps:bodyPr rot="0" vert="horz" wrap="square" lIns="0" tIns="0" rIns="0" bIns="0" anchor="t" anchorCtr="0" upright="1">
                            <a:noAutofit/>
                          </wps:bodyPr>
                        </wps:wsp>
                        <wps:wsp>
                          <wps:cNvPr id="839445514" name="Text Box 22"/>
                          <wps:cNvSpPr txBox="1">
                            <a:spLocks/>
                          </wps:cNvSpPr>
                          <wps:spPr bwMode="auto">
                            <a:xfrm>
                              <a:off x="583565" y="581025"/>
                              <a:ext cx="114300" cy="228600"/>
                            </a:xfrm>
                            <a:prstGeom prst="rect">
                              <a:avLst/>
                            </a:prstGeom>
                            <a:noFill/>
                            <a:ln>
                              <a:noFill/>
                            </a:ln>
                          </wps:spPr>
                          <wps:txbx>
                            <w:txbxContent>
                              <w:p w14:paraId="3031897C" w14:textId="77777777" w:rsidR="00A152B8" w:rsidRPr="00947A3B" w:rsidRDefault="00A152B8" w:rsidP="00A152B8">
                                <w:pPr>
                                  <w:rPr>
                                    <w:i/>
                                  </w:rPr>
                                </w:pPr>
                                <w:r>
                                  <w:rPr>
                                    <w:i/>
                                  </w:rPr>
                                  <w:t>m</w:t>
                                </w:r>
                              </w:p>
                            </w:txbxContent>
                          </wps:txbx>
                          <wps:bodyPr rot="0" vert="horz" wrap="square" lIns="0" tIns="0" rIns="0" bIns="0" anchor="t" anchorCtr="0" upright="1">
                            <a:noAutofit/>
                          </wps:bodyPr>
                        </wps:wsp>
                        <wps:wsp>
                          <wps:cNvPr id="1169399801" name="Line 23"/>
                          <wps:cNvCnPr>
                            <a:cxnSpLocks/>
                          </wps:cNvCnPr>
                          <wps:spPr bwMode="auto">
                            <a:xfrm flipV="1">
                              <a:off x="659765" y="0"/>
                              <a:ext cx="0" cy="457835"/>
                            </a:xfrm>
                            <a:prstGeom prst="line">
                              <a:avLst/>
                            </a:prstGeom>
                            <a:noFill/>
                            <a:ln w="9525">
                              <a:solidFill>
                                <a:srgbClr val="000000"/>
                              </a:solidFill>
                              <a:round/>
                              <a:headEnd/>
                              <a:tailEnd type="triangle" w="med" len="lg"/>
                            </a:ln>
                          </wps:spPr>
                          <wps:bodyPr/>
                        </wps:wsp>
                        <wps:wsp>
                          <wps:cNvPr id="1902790634" name="Text Box 24"/>
                          <wps:cNvSpPr txBox="1">
                            <a:spLocks/>
                          </wps:cNvSpPr>
                          <wps:spPr bwMode="auto">
                            <a:xfrm>
                              <a:off x="745490" y="153035"/>
                              <a:ext cx="114935" cy="227330"/>
                            </a:xfrm>
                            <a:prstGeom prst="rect">
                              <a:avLst/>
                            </a:prstGeom>
                            <a:noFill/>
                            <a:ln>
                              <a:noFill/>
                            </a:ln>
                          </wps:spPr>
                          <wps:txbx>
                            <w:txbxContent>
                              <w:p w14:paraId="3ED22A54" w14:textId="77777777" w:rsidR="00A152B8" w:rsidRPr="00947A3B" w:rsidRDefault="00A152B8" w:rsidP="00A152B8">
                                <w:pPr>
                                  <w:rPr>
                                    <w:i/>
                                  </w:rPr>
                                </w:pPr>
                                <w:r>
                                  <w:rPr>
                                    <w:i/>
                                  </w:rPr>
                                  <w:t>f</w:t>
                                </w:r>
                              </w:p>
                            </w:txbxContent>
                          </wps:txbx>
                          <wps:bodyPr rot="0" vert="horz" wrap="square" lIns="0" tIns="0" rIns="0" bIns="0" anchor="t" anchorCtr="0" upright="1">
                            <a:noAutofit/>
                          </wps:bodyPr>
                        </wps:wsp>
                        <wps:wsp>
                          <wps:cNvPr id="1360486514" name="Text Box 25"/>
                          <wps:cNvSpPr txBox="1">
                            <a:spLocks/>
                          </wps:cNvSpPr>
                          <wps:spPr bwMode="auto">
                            <a:xfrm>
                              <a:off x="1545590" y="962660"/>
                              <a:ext cx="114935" cy="227330"/>
                            </a:xfrm>
                            <a:prstGeom prst="rect">
                              <a:avLst/>
                            </a:prstGeom>
                            <a:noFill/>
                            <a:ln>
                              <a:noFill/>
                            </a:ln>
                          </wps:spPr>
                          <wps:txbx>
                            <w:txbxContent>
                              <w:p w14:paraId="0BACA25B" w14:textId="77777777" w:rsidR="00A152B8" w:rsidRPr="00947A3B" w:rsidRDefault="00A152B8" w:rsidP="00A152B8">
                                <w:pPr>
                                  <w:rPr>
                                    <w:i/>
                                  </w:rPr>
                                </w:pPr>
                                <w:r>
                                  <w:rPr>
                                    <w:i/>
                                  </w:rPr>
                                  <w:t>y</w:t>
                                </w:r>
                              </w:p>
                            </w:txbxContent>
                          </wps:txbx>
                          <wps:bodyPr rot="0" vert="horz" wrap="square" lIns="0" tIns="0" rIns="0" bIns="0" anchor="t" anchorCtr="0" upright="1">
                            <a:noAutofit/>
                          </wps:bodyPr>
                        </wps:wsp>
                        <wps:wsp>
                          <wps:cNvPr id="583816544" name="Text Box 26"/>
                          <wps:cNvSpPr txBox="1">
                            <a:spLocks/>
                          </wps:cNvSpPr>
                          <wps:spPr bwMode="auto">
                            <a:xfrm>
                              <a:off x="88900" y="1719976"/>
                              <a:ext cx="1715135" cy="227330"/>
                            </a:xfrm>
                            <a:prstGeom prst="rect">
                              <a:avLst/>
                            </a:prstGeom>
                            <a:noFill/>
                            <a:ln>
                              <a:noFill/>
                            </a:ln>
                          </wps:spPr>
                          <wps:txbx>
                            <w:txbxContent>
                              <w:p w14:paraId="589609B3" w14:textId="77777777" w:rsidR="00A152B8" w:rsidRPr="00B765A3" w:rsidRDefault="00A152B8" w:rsidP="00A152B8">
                                <w:pPr>
                                  <w:rPr>
                                    <w:i/>
                                    <w:iCs/>
                                  </w:rPr>
                                </w:pPr>
                                <w:r w:rsidRPr="00B765A3">
                                  <w:rPr>
                                    <w:i/>
                                    <w:iCs/>
                                  </w:rPr>
                                  <w:t>Figure 2: 1DOF system</w:t>
                                </w:r>
                              </w:p>
                            </w:txbxContent>
                          </wps:txbx>
                          <wps:bodyPr rot="0" vert="horz" wrap="square" lIns="0" tIns="0" rIns="0" bIns="0" anchor="t" anchorCtr="0" upright="1">
                            <a:noAutofit/>
                          </wps:bodyPr>
                        </wps:wsp>
                        <wpg:wgp>
                          <wpg:cNvPr id="1519472096" name="Group 27"/>
                          <wpg:cNvGrpSpPr>
                            <a:grpSpLocks/>
                          </wpg:cNvGrpSpPr>
                          <wpg:grpSpPr bwMode="auto">
                            <a:xfrm>
                              <a:off x="317500" y="914400"/>
                              <a:ext cx="228600" cy="570865"/>
                              <a:chOff x="3696" y="3429"/>
                              <a:chExt cx="459" cy="1080"/>
                            </a:xfrm>
                          </wpg:grpSpPr>
                          <wps:wsp>
                            <wps:cNvPr id="1096592570" name="Line 28"/>
                            <wps:cNvCnPr>
                              <a:cxnSpLocks/>
                            </wps:cNvCnPr>
                            <wps:spPr bwMode="auto">
                              <a:xfrm flipH="1">
                                <a:off x="3696" y="3429"/>
                                <a:ext cx="306" cy="154"/>
                              </a:xfrm>
                              <a:prstGeom prst="line">
                                <a:avLst/>
                              </a:prstGeom>
                              <a:noFill/>
                              <a:ln w="9525">
                                <a:solidFill>
                                  <a:srgbClr val="000000"/>
                                </a:solidFill>
                                <a:round/>
                                <a:headEnd/>
                                <a:tailEnd/>
                              </a:ln>
                            </wps:spPr>
                            <wps:bodyPr/>
                          </wps:wsp>
                          <wps:wsp>
                            <wps:cNvPr id="1155877440" name="Line 29"/>
                            <wps:cNvCnPr>
                              <a:cxnSpLocks/>
                            </wps:cNvCnPr>
                            <wps:spPr bwMode="auto">
                              <a:xfrm>
                                <a:off x="3696" y="3583"/>
                                <a:ext cx="459" cy="154"/>
                              </a:xfrm>
                              <a:prstGeom prst="line">
                                <a:avLst/>
                              </a:prstGeom>
                              <a:noFill/>
                              <a:ln w="9525">
                                <a:solidFill>
                                  <a:srgbClr val="000000"/>
                                </a:solidFill>
                                <a:round/>
                                <a:headEnd/>
                                <a:tailEnd/>
                              </a:ln>
                            </wps:spPr>
                            <wps:bodyPr/>
                          </wps:wsp>
                          <wps:wsp>
                            <wps:cNvPr id="1629024915" name="Line 30"/>
                            <wps:cNvCnPr>
                              <a:cxnSpLocks/>
                            </wps:cNvCnPr>
                            <wps:spPr bwMode="auto">
                              <a:xfrm flipH="1">
                                <a:off x="3696" y="3737"/>
                                <a:ext cx="459" cy="155"/>
                              </a:xfrm>
                              <a:prstGeom prst="line">
                                <a:avLst/>
                              </a:prstGeom>
                              <a:noFill/>
                              <a:ln w="9525">
                                <a:solidFill>
                                  <a:srgbClr val="000000"/>
                                </a:solidFill>
                                <a:round/>
                                <a:headEnd/>
                                <a:tailEnd/>
                              </a:ln>
                            </wps:spPr>
                            <wps:bodyPr/>
                          </wps:wsp>
                          <wps:wsp>
                            <wps:cNvPr id="1321119630" name="Line 31"/>
                            <wps:cNvCnPr>
                              <a:cxnSpLocks/>
                            </wps:cNvCnPr>
                            <wps:spPr bwMode="auto">
                              <a:xfrm>
                                <a:off x="3696" y="3892"/>
                                <a:ext cx="459" cy="154"/>
                              </a:xfrm>
                              <a:prstGeom prst="line">
                                <a:avLst/>
                              </a:prstGeom>
                              <a:noFill/>
                              <a:ln w="9525">
                                <a:solidFill>
                                  <a:srgbClr val="000000"/>
                                </a:solidFill>
                                <a:round/>
                                <a:headEnd/>
                                <a:tailEnd/>
                              </a:ln>
                            </wps:spPr>
                            <wps:bodyPr/>
                          </wps:wsp>
                          <wps:wsp>
                            <wps:cNvPr id="1583382459" name="Line 32"/>
                            <wps:cNvCnPr>
                              <a:cxnSpLocks/>
                            </wps:cNvCnPr>
                            <wps:spPr bwMode="auto">
                              <a:xfrm flipH="1">
                                <a:off x="3696" y="4046"/>
                                <a:ext cx="459" cy="154"/>
                              </a:xfrm>
                              <a:prstGeom prst="line">
                                <a:avLst/>
                              </a:prstGeom>
                              <a:noFill/>
                              <a:ln w="9525">
                                <a:solidFill>
                                  <a:srgbClr val="000000"/>
                                </a:solidFill>
                                <a:round/>
                                <a:headEnd/>
                                <a:tailEnd/>
                              </a:ln>
                            </wps:spPr>
                            <wps:bodyPr/>
                          </wps:wsp>
                          <wps:wsp>
                            <wps:cNvPr id="344963861" name="Line 33"/>
                            <wps:cNvCnPr>
                              <a:cxnSpLocks/>
                            </wps:cNvCnPr>
                            <wps:spPr bwMode="auto">
                              <a:xfrm>
                                <a:off x="3696" y="4200"/>
                                <a:ext cx="459" cy="154"/>
                              </a:xfrm>
                              <a:prstGeom prst="line">
                                <a:avLst/>
                              </a:prstGeom>
                              <a:noFill/>
                              <a:ln w="9525">
                                <a:solidFill>
                                  <a:srgbClr val="000000"/>
                                </a:solidFill>
                                <a:round/>
                                <a:headEnd/>
                                <a:tailEnd/>
                              </a:ln>
                            </wps:spPr>
                            <wps:bodyPr/>
                          </wps:wsp>
                          <wps:wsp>
                            <wps:cNvPr id="874228435" name="Line 34"/>
                            <wps:cNvCnPr>
                              <a:cxnSpLocks/>
                            </wps:cNvCnPr>
                            <wps:spPr bwMode="auto">
                              <a:xfrm flipH="1">
                                <a:off x="3849" y="4354"/>
                                <a:ext cx="306" cy="155"/>
                              </a:xfrm>
                              <a:prstGeom prst="line">
                                <a:avLst/>
                              </a:prstGeom>
                              <a:noFill/>
                              <a:ln w="9525">
                                <a:solidFill>
                                  <a:srgbClr val="000000"/>
                                </a:solidFill>
                                <a:round/>
                                <a:headEnd/>
                                <a:tailEnd/>
                              </a:ln>
                            </wps:spPr>
                            <wps:bodyPr/>
                          </wps:wsp>
                        </wpg:wgp>
                        <wpg:wgp>
                          <wpg:cNvPr id="1409704984" name="Group 35"/>
                          <wpg:cNvGrpSpPr>
                            <a:grpSpLocks/>
                          </wpg:cNvGrpSpPr>
                          <wpg:grpSpPr bwMode="auto">
                            <a:xfrm>
                              <a:off x="774700" y="914400"/>
                              <a:ext cx="228600" cy="571500"/>
                              <a:chOff x="6866" y="4548"/>
                              <a:chExt cx="360" cy="1440"/>
                            </a:xfrm>
                          </wpg:grpSpPr>
                          <wps:wsp>
                            <wps:cNvPr id="777816970" name="Line 36"/>
                            <wps:cNvCnPr>
                              <a:cxnSpLocks/>
                            </wps:cNvCnPr>
                            <wps:spPr bwMode="auto">
                              <a:xfrm>
                                <a:off x="7046" y="4548"/>
                                <a:ext cx="1" cy="540"/>
                              </a:xfrm>
                              <a:prstGeom prst="line">
                                <a:avLst/>
                              </a:prstGeom>
                              <a:noFill/>
                              <a:ln w="9525">
                                <a:solidFill>
                                  <a:srgbClr val="000000"/>
                                </a:solidFill>
                                <a:round/>
                                <a:headEnd/>
                                <a:tailEnd/>
                              </a:ln>
                            </wps:spPr>
                            <wps:bodyPr/>
                          </wps:wsp>
                          <wps:wsp>
                            <wps:cNvPr id="140850899" name="Line 37"/>
                            <wps:cNvCnPr>
                              <a:cxnSpLocks/>
                            </wps:cNvCnPr>
                            <wps:spPr bwMode="auto">
                              <a:xfrm>
                                <a:off x="6866" y="5088"/>
                                <a:ext cx="360" cy="0"/>
                              </a:xfrm>
                              <a:prstGeom prst="line">
                                <a:avLst/>
                              </a:prstGeom>
                              <a:noFill/>
                              <a:ln w="9525">
                                <a:solidFill>
                                  <a:srgbClr val="000000"/>
                                </a:solidFill>
                                <a:round/>
                                <a:headEnd/>
                                <a:tailEnd/>
                              </a:ln>
                            </wps:spPr>
                            <wps:bodyPr/>
                          </wps:wsp>
                          <wps:wsp>
                            <wps:cNvPr id="1071891954" name="Line 38"/>
                            <wps:cNvCnPr>
                              <a:cxnSpLocks/>
                            </wps:cNvCnPr>
                            <wps:spPr bwMode="auto">
                              <a:xfrm>
                                <a:off x="6866" y="4908"/>
                                <a:ext cx="1" cy="540"/>
                              </a:xfrm>
                              <a:prstGeom prst="line">
                                <a:avLst/>
                              </a:prstGeom>
                              <a:noFill/>
                              <a:ln w="9525">
                                <a:solidFill>
                                  <a:srgbClr val="000000"/>
                                </a:solidFill>
                                <a:round/>
                                <a:headEnd/>
                                <a:tailEnd/>
                              </a:ln>
                            </wps:spPr>
                            <wps:bodyPr/>
                          </wps:wsp>
                          <wps:wsp>
                            <wps:cNvPr id="849196367" name="Line 39"/>
                            <wps:cNvCnPr>
                              <a:cxnSpLocks/>
                            </wps:cNvCnPr>
                            <wps:spPr bwMode="auto">
                              <a:xfrm>
                                <a:off x="6866" y="5448"/>
                                <a:ext cx="360" cy="0"/>
                              </a:xfrm>
                              <a:prstGeom prst="line">
                                <a:avLst/>
                              </a:prstGeom>
                              <a:noFill/>
                              <a:ln w="9525">
                                <a:solidFill>
                                  <a:srgbClr val="000000"/>
                                </a:solidFill>
                                <a:round/>
                                <a:headEnd/>
                                <a:tailEnd/>
                              </a:ln>
                            </wps:spPr>
                            <wps:bodyPr/>
                          </wps:wsp>
                          <wps:wsp>
                            <wps:cNvPr id="676249688" name="Line 40"/>
                            <wps:cNvCnPr>
                              <a:cxnSpLocks/>
                            </wps:cNvCnPr>
                            <wps:spPr bwMode="auto">
                              <a:xfrm flipV="1">
                                <a:off x="7226" y="4908"/>
                                <a:ext cx="0" cy="540"/>
                              </a:xfrm>
                              <a:prstGeom prst="line">
                                <a:avLst/>
                              </a:prstGeom>
                              <a:noFill/>
                              <a:ln w="9525">
                                <a:solidFill>
                                  <a:srgbClr val="000000"/>
                                </a:solidFill>
                                <a:round/>
                                <a:headEnd/>
                                <a:tailEnd/>
                              </a:ln>
                            </wps:spPr>
                            <wps:bodyPr/>
                          </wps:wsp>
                          <wps:wsp>
                            <wps:cNvPr id="126405005" name="Line 41"/>
                            <wps:cNvCnPr>
                              <a:cxnSpLocks/>
                            </wps:cNvCnPr>
                            <wps:spPr bwMode="auto">
                              <a:xfrm>
                                <a:off x="7046" y="5448"/>
                                <a:ext cx="0" cy="540"/>
                              </a:xfrm>
                              <a:prstGeom prst="line">
                                <a:avLst/>
                              </a:prstGeom>
                              <a:noFill/>
                              <a:ln w="9525">
                                <a:solidFill>
                                  <a:srgbClr val="000000"/>
                                </a:solidFill>
                                <a:round/>
                                <a:headEnd/>
                                <a:tailEnd/>
                              </a:ln>
                            </wps:spPr>
                            <wps:bodyPr/>
                          </wps:wsp>
                        </wpg:wgp>
                        <wps:wsp>
                          <wps:cNvPr id="1307345447" name="Text Box 42"/>
                          <wps:cNvSpPr txBox="1">
                            <a:spLocks/>
                          </wps:cNvSpPr>
                          <wps:spPr bwMode="auto">
                            <a:xfrm>
                              <a:off x="1098550" y="1085850"/>
                              <a:ext cx="113665" cy="227965"/>
                            </a:xfrm>
                            <a:prstGeom prst="rect">
                              <a:avLst/>
                            </a:prstGeom>
                            <a:noFill/>
                            <a:ln>
                              <a:noFill/>
                            </a:ln>
                          </wps:spPr>
                          <wps:txbx>
                            <w:txbxContent>
                              <w:p w14:paraId="66BC95DE" w14:textId="77777777" w:rsidR="00A152B8" w:rsidRPr="008B63BE" w:rsidRDefault="00A152B8" w:rsidP="00A152B8">
                                <w:pPr>
                                  <w:rPr>
                                    <w:rFonts w:ascii="Symbol" w:hAnsi="Symbol"/>
                                  </w:rPr>
                                </w:pPr>
                                <w:r w:rsidRPr="008B63BE">
                                  <w:rPr>
                                    <w:rFonts w:ascii="Symbol" w:hAnsi="Symbol"/>
                                  </w:rPr>
                                  <w:t></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1FC3717" id="Canvas 2" o:spid="_x0000_s1177" editas="canvas" style="position:absolute;margin-left:319.4pt;margin-top:47.35pt;width:151pt;height:165.25pt;z-index:251654656;mso-position-horizontal-relative:text;mso-position-vertical-relative:text" coordsize="19177,209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">
                  <v:shape id="_x0000_s1178" type="#_x0000_t75" style="position:absolute;width:19177;height:20986;visibility:visible;mso-wrap-style:square">
                    <v:fill o:detectmouseclick="t"/>
                    <v:path o:connecttype="none"/>
                  </v:shape>
                  <v:line id="Line 4" o:spid="_x0000_s1179" style="position:absolute;visibility:visible;mso-wrap-style:square" from="2025,14859" to="16884,148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" strokeweight="2.25pt">
                    <o:lock v:ext="edit" shapetype="f"/>
                  </v:line>
                  <v:rect id="Rectangle 5" o:spid="_x0000_s1180" style="position:absolute;left:2032;top:4635;width:9144;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" strokeweight="2.25pt">
                    <v:path arrowok="t"/>
                  </v:rect>
                  <v:line id="Line 6" o:spid="_x0000_s1181" style="position:absolute;flip:x;visibility:visible;mso-wrap-style:square" from="2025,14859" to="3162,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">
                    <o:lock v:ext="edit" shapetype="f"/>
                  </v:line>
                  <v:line id="Line 7" o:spid="_x0000_s1182" style="position:absolute;flip:x;visibility:visible;mso-wrap-style:square" from="3162,14859" to="4298,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">
                    <o:lock v:ext="edit" shapetype="f"/>
                  </v:line>
                  <v:line id="Line 8" o:spid="_x0000_s1183" style="position:absolute;flip:x;visibility:visible;mso-wrap-style:square" from="4311,14859" to="5448,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">
                    <o:lock v:ext="edit" shapetype="f"/>
                  </v:line>
                  <v:line id="Line 9" o:spid="_x0000_s1184" style="position:absolute;flip:x;visibility:visible;mso-wrap-style:square" from="5454,14859" to="6584,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">
                    <o:lock v:ext="edit" shapetype="f"/>
                  </v:line>
                  <v:line id="Line 10" o:spid="_x0000_s1185" style="position:absolute;flip:x;visibility:visible;mso-wrap-style:square" from="6597,14859" to="7727,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">
                    <o:lock v:ext="edit" shapetype="f"/>
                  </v:line>
                  <v:line id="Line 11" o:spid="_x0000_s1186" style="position:absolute;flip:x;visibility:visible;mso-wrap-style:square" from="7740,14859" to="8877,160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">
                    <o:lock v:ext="edit" shapetype="f"/>
                  </v:line>
                  <v:line id="Line 12" o:spid="_x0000_s1187" style="position:absolute;flip:x;visibility:visible;mso-wrap-style:square" from="8877,14859" to="10013,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">
                    <o:lock v:ext="edit" shapetype="f"/>
                  </v:line>
                  <v:line id="Line 13" o:spid="_x0000_s1188" style="position:absolute;flip:x;visibility:visible;mso-wrap-style:square" from="10026,14859" to="11163,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">
                    <o:lock v:ext="edit" shapetype="f"/>
                  </v:line>
                  <v:line id="Line 14" o:spid="_x0000_s1189" style="position:absolute;flip:x;visibility:visible;mso-wrap-style:square" from="11169,14859" to="12306,160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">
                    <o:lock v:ext="edit" shapetype="f"/>
                  </v:line>
                  <v:line id="Line 15" o:spid="_x0000_s1190" style="position:absolute;flip:x;visibility:visible;mso-wrap-style:square" from="12312,14859" to="13436,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">
                    <o:lock v:ext="edit" shapetype="f"/>
                  </v:line>
                  <v:line id="Line 16" o:spid="_x0000_s1191" style="position:absolute;visibility:visible;mso-wrap-style:square" from="12312,6858" to="16891,68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">
                    <o:lock v:ext="edit" shapetype="f"/>
                  </v:line>
                  <v:line id="Line 17" o:spid="_x0000_s1192" style="position:absolute;flip:x;visibility:visible;mso-wrap-style:square" from="13455,14859" to="14579,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">
                    <o:lock v:ext="edit" shapetype="f"/>
                  </v:line>
                  <v:line id="Line 18" o:spid="_x0000_s1193" style="position:absolute;flip:x;visibility:visible;mso-wrap-style:square" from="14592,14859" to="15728,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">
                    <o:lock v:ext="edit" shapetype="f"/>
                  </v:line>
                  <v:line id="Line 19" o:spid="_x0000_s1194" style="position:absolute;flip:x;visibility:visible;mso-wrap-style:square" from="15741,14859" to="16840,16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">
                    <o:lock v:ext="edit" shapetype="f"/>
                  </v:line>
                  <v:line id="Line 20" o:spid="_x0000_s1195" style="position:absolute;flip:y;visibility:visible;mso-wrap-style:square" from="14598,6858" to="14605,148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">
                    <v:stroke endarrow="block" endarrowlength="long"/>
                    <o:lock v:ext="edit" shapetype="f"/>
                  </v:line>
                  <v:shape id="Text Box 21" o:spid="_x0000_s1196" type="#_x0000_t202" style="position:absolute;left:1841;top:11144;width:1137;height:22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" filled="f" stroked="f">
                    <v:textbox inset="0,0,0,0">
                      <w:txbxContent>
                        <w:p w14:paraId="67477F36" w14:textId="77777777" w:rsidR="00A152B8" w:rsidRPr="00947A3B" w:rsidRDefault="00A152B8" w:rsidP="00A152B8">
                          <w:pPr>
                            <w:rPr>
                              <w:i/>
                            </w:rPr>
                          </w:pPr>
                          <w:r>
                            <w:rPr>
                              <w:i/>
                            </w:rPr>
                            <w:t>k</w:t>
                          </w:r>
                        </w:p>
                      </w:txbxContent>
                    </v:textbox>
                  </v:shape>
                  <v:shape id="Text Box 22" o:spid="_x0000_s1197" type="#_x0000_t202" style="position:absolute;left:5835;top:5810;width:114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" filled="f" stroked="f">
                    <v:textbox inset="0,0,0,0">
                      <w:txbxContent>
                        <w:p w14:paraId="3031897C" w14:textId="77777777" w:rsidR="00A152B8" w:rsidRPr="00947A3B" w:rsidRDefault="00A152B8" w:rsidP="00A152B8">
                          <w:pPr>
                            <w:rPr>
                              <w:i/>
                            </w:rPr>
                          </w:pPr>
                          <w:r>
                            <w:rPr>
                              <w:i/>
                            </w:rPr>
                            <w:t>m</w:t>
                          </w:r>
                        </w:p>
                      </w:txbxContent>
                    </v:textbox>
                  </v:shape>
                  <v:line id="Line 23" o:spid="_x0000_s1198" style="position:absolute;flip:y;visibility:visible;mso-wrap-style:square" from="6597,0" to="6597,45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">
                    <v:stroke endarrow="block" endarrowlength="long"/>
                    <o:lock v:ext="edit" shapetype="f"/>
                  </v:line>
                  <v:shape id="Text Box 24" o:spid="_x0000_s1199" type="#_x0000_t202" style="position:absolute;left:7454;top:1530;width:1150;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" filled="f" stroked="f">
                    <v:textbox inset="0,0,0,0">
                      <w:txbxContent>
                        <w:p w14:paraId="3ED22A54" w14:textId="77777777" w:rsidR="00A152B8" w:rsidRPr="00947A3B" w:rsidRDefault="00A152B8" w:rsidP="00A152B8">
                          <w:pPr>
                            <w:rPr>
                              <w:i/>
                            </w:rPr>
                          </w:pPr>
                          <w:r>
                            <w:rPr>
                              <w:i/>
                            </w:rPr>
                            <w:t>f</w:t>
                          </w:r>
                        </w:p>
                      </w:txbxContent>
                    </v:textbox>
                  </v:shape>
                  <v:shape id="Text Box 25" o:spid="_x0000_s1200" type="#_x0000_t202" style="position:absolute;left:15455;top:9626;width:1150;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" filled="f" stroked="f">
                    <v:textbox inset="0,0,0,0">
                      <w:txbxContent>
                        <w:p w14:paraId="0BACA25B" w14:textId="77777777" w:rsidR="00A152B8" w:rsidRPr="00947A3B" w:rsidRDefault="00A152B8" w:rsidP="00A152B8">
                          <w:pPr>
                            <w:rPr>
                              <w:i/>
                            </w:rPr>
                          </w:pPr>
                          <w:r>
                            <w:rPr>
                              <w:i/>
                            </w:rPr>
                            <w:t>y</w:t>
                          </w:r>
                        </w:p>
                      </w:txbxContent>
                    </v:textbox>
                  </v:shape>
                  <v:shape id="Text Box 26" o:spid="_x0000_s1201" type="#_x0000_t202" style="position:absolute;left:889;top:17199;width:17151;height:22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" filled="f" stroked="f">
                    <v:textbox inset="0,0,0,0">
                      <w:txbxContent>
                        <w:p w14:paraId="589609B3" w14:textId="77777777" w:rsidR="00A152B8" w:rsidRPr="00B765A3" w:rsidRDefault="00A152B8" w:rsidP="00A152B8">
                          <w:pPr>
                            <w:rPr>
                              <w:i/>
                              <w:iCs/>
                            </w:rPr>
                          </w:pPr>
                          <w:r w:rsidRPr="00B765A3">
                            <w:rPr>
                              <w:i/>
                              <w:iCs/>
                            </w:rPr>
                            <w:t>Figure 2: 1DOF system</w:t>
                          </w:r>
                        </w:p>
                      </w:txbxContent>
                    </v:textbox>
                  </v:shape>
                  <v:group id="Group 27" o:spid="_x0000_s1202" style="position:absolute;left:3175;top:9144;width:2286;height:5708" coordorigin="3696,3429" coordsize="459,1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">
                    <v:line id="Line 28" o:spid="_x0000_s1203" style="position:absolute;flip:x;visibility:visible;mso-wrap-style:square" from="3696,3429" to="4002,35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">
                      <o:lock v:ext="edit" shapetype="f"/>
                    </v:line>
                    <v:line id="Line 29" o:spid="_x0000_s1204" style="position:absolute;visibility:visible;mso-wrap-style:square" from="3696,3583" to="4155,37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">
                      <o:lock v:ext="edit" shapetype="f"/>
                    </v:line>
                    <v:line id="Line 30" o:spid="_x0000_s1205" style="position:absolute;flip:x;visibility:visible;mso-wrap-style:square" from="3696,3737" to="4155,3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">
                      <o:lock v:ext="edit" shapetype="f"/>
                    </v:line>
                    <v:line id="Line 31" o:spid="_x0000_s1206" style="position:absolute;visibility:visible;mso-wrap-style:square" from="3696,3892" to="4155,40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">
                      <o:lock v:ext="edit" shapetype="f"/>
                    </v:line>
                    <v:line id="Line 32" o:spid="_x0000_s1207" style="position:absolute;flip:x;visibility:visible;mso-wrap-style:square" from="3696,4046" to="4155,42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">
                      <o:lock v:ext="edit" shapetype="f"/>
                    </v:line>
                    <v:line id="Line 33" o:spid="_x0000_s1208" style="position:absolute;visibility:visible;mso-wrap-style:square" from="3696,4200" to="4155,43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">
                      <o:lock v:ext="edit" shapetype="f"/>
                    </v:line>
                    <v:line id="Line 34" o:spid="_x0000_s1209" style="position:absolute;flip:x;visibility:visible;mso-wrap-style:square" from="3849,4354" to="4155,45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">
                      <o:lock v:ext="edit" shapetype="f"/>
                    </v:line>
                  </v:group>
                  <v:group id="Group 35" o:spid="_x0000_s1210" style="position:absolute;left:7747;top:9144;width:2286;height:5715" coordorigin="6866,4548" coordsize="360,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">
                    <v:line id="Line 36" o:spid="_x0000_s1211" style="position:absolute;visibility:visible;mso-wrap-style:square" from="7046,4548" to="7047,50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">
                      <o:lock v:ext="edit" shapetype="f"/>
                    </v:line>
                    <v:line id="Line 37" o:spid="_x0000_s1212" style="position:absolute;visibility:visible;mso-wrap-style:square" from="6866,5088" to="7226,50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">
                      <o:lock v:ext="edit" shapetype="f"/>
                    </v:line>
                    <v:line id="Line 38" o:spid="_x0000_s1213" style="position:absolute;visibility:visible;mso-wrap-style:square" from="6866,4908" to="6867,54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">
                      <o:lock v:ext="edit" shapetype="f"/>
                    </v:line>
                    <v:line id="Line 39" o:spid="_x0000_s1214" style="position:absolute;visibility:visible;mso-wrap-style:square" from="6866,5448" to="7226,54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">
                      <o:lock v:ext="edit" shapetype="f"/>
                    </v:line>
                    <v:line id="Line 40" o:spid="_x0000_s1215" style="position:absolute;flip:y;visibility:visible;mso-wrap-style:square" from="7226,4908" to="7226,54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">
                      <o:lock v:ext="edit" shapetype="f"/>
                    </v:line>
                    <v:line id="Line 41" o:spid="_x0000_s1216" style="position:absolute;visibility:visible;mso-wrap-style:square" from="7046,5448" to="7046,59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">
                      <o:lock v:ext="edit" shapetype="f"/>
                    </v:line>
                  </v:group>
                  <v:shape id="Text Box 42" o:spid="_x0000_s1217" type="#_x0000_t202" style="position:absolute;left:10985;top:10858;width:1137;height:2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" filled="f" stroked="f">
                    <v:textbox inset="0,0,0,0">
                      <w:txbxContent>
                        <w:p w14:paraId="66BC95DE" w14:textId="77777777" w:rsidR="00A152B8" w:rsidRPr="008B63BE" w:rsidRDefault="00A152B8" w:rsidP="00A152B8">
                          <w:pPr>
                            <w:rPr>
                              <w:rFonts w:ascii="Symbol" w:hAnsi="Symbol"/>
                            </w:rPr>
                          </w:pPr>
                          <w:r w:rsidRPr="008B63BE">
                            <w:rPr>
                              <w:rFonts w:ascii="Symbol" w:hAnsi="Symbol"/>
                            </w:rPr>
                            <w:t></w:t>
                          </w:r>
                        </w:p>
                      </w:txbxContent>
                    </v:textbox>
                  </v:shape>
                  <w10:wrap type="square"/>
                </v:group>
              </w:pict>
            </mc:Fallback>
          </mc:AlternateContent>
        </w:r>
        <w:r w:rsidR="00A152B8">
          <w:rPr>
            <w:lang w:val="en-GB"/>
          </w:rPr>
          <w:t>Structures are often idealised as simple systems for the purpose of analysis. The simplest of these is the single-degree-of-freedom (1DOF) mass-spring system shown in Fig 2.  This may be used to model a particular vibration mode of the structure.</w:t>
        </w:r>
      </w:ins>
    </w:p>
    <w:p w14:paraId="4A34A0B4" w14:textId="45E60B21" w:rsidR="002630B0" w:rsidRDefault="00A152B8" w:rsidP="00A152B8">
      <w:pPr>
        <w:spacing w:before="120"/>
        <w:rPr>
          <w:lang w:val="en-GB"/>
        </w:rPr>
      </w:pPr>
      <w:ins w:id="386" w:author="John S. Biggins" w:date="2023-09-28T15:51:00Z">
        <w:r>
          <w:rPr>
            <w:lang w:val="en-GB"/>
          </w:rPr>
          <w:t>In a static analysis, the displacement is given by Hooke’s Law:</w:t>
        </w:r>
      </w:ins>
    </w:p>
    <w:p w14:paraId="749E4932" w14:textId="5B68453A" w:rsidR="002630B0" w:rsidRPr="002630B0" w:rsidRDefault="002630B0" w:rsidP="002630B0">
      <w:pPr>
        <w:rPr>
          <w:ins w:id="387" w:author="John S. Biggins" w:date="2023-09-28T15:51:00Z"/>
          <w:sz w:val="20"/>
          <w:szCs w:val="20"/>
          <w:lang w:val="en-GB"/>
        </w:rPr>
      </w:pPr>
      <m:oMathPara>
        <m:oMath>
          <m:r>
            <w:rPr>
              <w:rFonts w:ascii="Cambria Math" w:hAnsi="Cambria Math"/>
              <w:sz w:val="20"/>
              <w:szCs w:val="20"/>
              <w:lang w:val="en-GB"/>
            </w:rPr>
            <m:t>y=</m:t>
          </m:r>
          <m:f>
            <m:fPr>
              <m:ctrlPr>
                <w:rPr>
                  <w:rFonts w:ascii="Cambria Math" w:hAnsi="Cambria Math"/>
                  <w:i/>
                  <w:sz w:val="20"/>
                  <w:szCs w:val="20"/>
                  <w:lang w:val="en-GB"/>
                </w:rPr>
              </m:ctrlPr>
            </m:fPr>
            <m:num>
              <m:r>
                <w:rPr>
                  <w:rFonts w:ascii="Cambria Math" w:hAnsi="Cambria Math"/>
                  <w:sz w:val="20"/>
                  <w:szCs w:val="20"/>
                  <w:lang w:val="en-GB"/>
                </w:rPr>
                <m:t>f</m:t>
              </m:r>
            </m:num>
            <m:den>
              <m:r>
                <w:rPr>
                  <w:rFonts w:ascii="Cambria Math" w:hAnsi="Cambria Math"/>
                  <w:sz w:val="20"/>
                  <w:szCs w:val="20"/>
                  <w:lang w:val="en-GB"/>
                </w:rPr>
                <m:t>k</m:t>
              </m:r>
            </m:den>
          </m:f>
        </m:oMath>
      </m:oMathPara>
    </w:p>
    <w:p w14:paraId="58B44DBE" w14:textId="428F865D" w:rsidR="00A152B8" w:rsidRDefault="00A152B8" w:rsidP="002630B0">
      <w:pPr>
        <w:rPr>
          <w:lang w:val="en-GB"/>
        </w:rPr>
      </w:pPr>
      <w:ins w:id="388" w:author="John S. Biggins" w:date="2023-09-28T15:51:00Z">
        <w:r w:rsidRPr="00C92D6F">
          <w:rPr>
            <w:rFonts w:cs="Arial"/>
            <w:lang w:val="en-GB"/>
          </w:rPr>
          <w:fldChar w:fldCharType="begin"/>
        </w:r>
        <w:r w:rsidRPr="00C92D6F">
          <w:rPr>
            <w:rFonts w:cs="Arial"/>
            <w:lang w:val="en-GB"/>
          </w:rPr>
          <w:instrText xml:space="preserve"> QUOTE </w:instrText>
        </w:r>
        <w:r w:rsidR="00587B53" w:rsidRPr="00C92D6F">
          <w:rPr>
            <w:noProof/>
            <w:position w:val="-12"/>
          </w:rPr>
          <w:pict w14:anchorId="0448FE5D">
            <v:shape id="_x0000_i1053" type="#_x0000_t75" alt="" style="width:58.4pt;height:20.4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00&quot;/&gt;&lt;w:bordersDontSurroundHeader/&gt;&lt;w:bordersDontSurroundFooter/&gt;&lt;w:stylePaneFormatFilter w:val=&quot;3F01&quot;/&gt;&lt;w:defaultTabStop w:val=&quot;720&quot;/&gt;&lt;w:drawingGridHorizontalSpacing w:val=&quot;120&quot;/&gt;&lt;w:drawingGridVerticalSpacing w:val=&quot;57&quot;/&gt;&lt;w:displayHorizontalDrawingGridEvery w:val=&quot;2&quot;/&gt;&lt;w:doNotShadeFormData/&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compat&gt;&lt;wsp:rsids&gt;&lt;wsp:rsidRoot wsp:val=&quot;007E2514&quot;/&gt;&lt;wsp:rsid wsp:val=&quot;000009E1&quot;/&gt;&lt;wsp:rsid wsp:val=&quot;000206E3&quot;/&gt;&lt;wsp:rsid wsp:val=&quot;00026CDA&quot;/&gt;&lt;wsp:rsid wsp:val=&quot;000301E2&quot;/&gt;&lt;wsp:rsid wsp:val=&quot;0003054B&quot;/&gt;&lt;wsp:rsid wsp:val=&quot;000467AF&quot;/&gt;&lt;wsp:rsid wsp:val=&quot;00053DCB&quot;/&gt;&lt;wsp:rsid wsp:val=&quot;00087143&quot;/&gt;&lt;wsp:rsid wsp:val=&quot;000B62D3&quot;/&gt;&lt;wsp:rsid wsp:val=&quot;000D0BDD&quot;/&gt;&lt;wsp:rsid wsp:val=&quot;000F4E3C&quot;/&gt;&lt;wsp:rsid wsp:val=&quot;00100F84&quot;/&gt;&lt;wsp:rsid wsp:val=&quot;00102F34&quot;/&gt;&lt;wsp:rsid wsp:val=&quot;00104A4F&quot;/&gt;&lt;wsp:rsid wsp:val=&quot;00112963&quot;/&gt;&lt;wsp:rsid wsp:val=&quot;00136AE2&quot;/&gt;&lt;wsp:rsid wsp:val=&quot;0014204F&quot;/&gt;&lt;wsp:rsid wsp:val=&quot;00147E8B&quot;/&gt;&lt;wsp:rsid wsp:val=&quot;00155A77&quot;/&gt;&lt;wsp:rsid wsp:val=&quot;0017778B&quot;/&gt;&lt;wsp:rsid wsp:val=&quot;001926C3&quot;/&gt;&lt;wsp:rsid wsp:val=&quot;00197467&quot;/&gt;&lt;wsp:rsid wsp:val=&quot;001A1066&quot;/&gt;&lt;wsp:rsid wsp:val=&quot;001B1F84&quot;/&gt;&lt;wsp:rsid wsp:val=&quot;001C5C5C&quot;/&gt;&lt;wsp:rsid wsp:val=&quot;001F48EA&quot;/&gt;&lt;wsp:rsid wsp:val=&quot;001F5B7B&quot;/&gt;&lt;wsp:rsid wsp:val=&quot;00213924&quot;/&gt;&lt;wsp:rsid wsp:val=&quot;00226EE4&quot;/&gt;&lt;wsp:rsid wsp:val=&quot;00230F46&quot;/&gt;&lt;wsp:rsid wsp:val=&quot;00233B20&quot;/&gt;&lt;wsp:rsid wsp:val=&quot;00255648&quot;/&gt;&lt;wsp:rsid wsp:val=&quot;0025745B&quot;/&gt;&lt;wsp:rsid wsp:val=&quot;002657A1&quot;/&gt;&lt;wsp:rsid wsp:val=&quot;0026652F&quot;/&gt;&lt;wsp:rsid wsp:val=&quot;0027579E&quot;/&gt;&lt;wsp:rsid wsp:val=&quot;00282194&quot;/&gt;&lt;wsp:rsid wsp:val=&quot;00296D01&quot;/&gt;&lt;wsp:rsid wsp:val=&quot;002B3D79&quot;/&gt;&lt;wsp:rsid wsp:val=&quot;002B5211&quot;/&gt;&lt;wsp:rsid wsp:val=&quot;002B6772&quot;/&gt;&lt;wsp:rsid wsp:val=&quot;002D5E22&quot;/&gt;&lt;wsp:rsid wsp:val=&quot;002E26E1&quot;/&gt;&lt;wsp:rsid wsp:val=&quot;002E2FC3&quot;/&gt;&lt;wsp:rsid wsp:val=&quot;002E6DDD&quot;/&gt;&lt;wsp:rsid wsp:val=&quot;002F43F3&quot;/&gt;&lt;wsp:rsid wsp:val=&quot;003055CB&quot;/&gt;&lt;wsp:rsid wsp:val=&quot;00343032&quot;/&gt;&lt;wsp:rsid wsp:val=&quot;00344BE3&quot;/&gt;&lt;wsp:rsid wsp:val=&quot;0034662E&quot;/&gt;&lt;wsp:rsid wsp:val=&quot;00363886&quot;/&gt;&lt;wsp:rsid wsp:val=&quot;003710A0&quot;/&gt;&lt;wsp:rsid wsp:val=&quot;00380826&quot;/&gt;&lt;wsp:rsid wsp:val=&quot;003A005E&quot;/&gt;&lt;wsp:rsid wsp:val=&quot;003B1EE8&quot;/&gt;&lt;wsp:rsid wsp:val=&quot;003B2EDE&quot;/&gt;&lt;wsp:rsid wsp:val=&quot;003C7453&quot;/&gt;&lt;wsp:rsid wsp:val=&quot;003D3D99&quot;/&gt;&lt;wsp:rsid wsp:val=&quot;003D7C14&quot;/&gt;&lt;wsp:rsid wsp:val=&quot;003F2A1B&quot;/&gt;&lt;wsp:rsid wsp:val=&quot;003F300C&quot;/&gt;&lt;wsp:rsid wsp:val=&quot;00402166&quot;/&gt;&lt;wsp:rsid wsp:val=&quot;004042B1&quot;/&gt;&lt;wsp:rsid wsp:val=&quot;00410581&quot;/&gt;&lt;wsp:rsid wsp:val=&quot;00413C20&quot;/&gt;&lt;wsp:rsid wsp:val=&quot;00433191&quot;/&gt;&lt;wsp:rsid wsp:val=&quot;00443A73&quot;/&gt;&lt;wsp:rsid wsp:val=&quot;00443A84&quot;/&gt;&lt;wsp:rsid wsp:val=&quot;004505DA&quot;/&gt;&lt;wsp:rsid wsp:val=&quot;0046678F&quot;/&gt;&lt;wsp:rsid wsp:val=&quot;004678CF&quot;/&gt;&lt;wsp:rsid wsp:val=&quot;0047122D&quot;/&gt;&lt;wsp:rsid wsp:val=&quot;00485A4E&quot;/&gt;&lt;wsp:rsid wsp:val=&quot;00492037&quot;/&gt;&lt;wsp:rsid wsp:val=&quot;0049690A&quot;/&gt;&lt;wsp:rsid wsp:val=&quot;004A111A&quot;/&gt;&lt;wsp:rsid wsp:val=&quot;004A1929&quot;/&gt;&lt;wsp:rsid wsp:val=&quot;004A780E&quot;/&gt;&lt;wsp:rsid wsp:val=&quot;004B32EC&quot;/&gt;&lt;wsp:rsid wsp:val=&quot;004C14EA&quot;/&gt;&lt;wsp:rsid wsp:val=&quot;004E4E9D&quot;/&gt;&lt;wsp:rsid wsp:val=&quot;004E6937&quot;/&gt;&lt;wsp:rsid wsp:val=&quot;004E6944&quot;/&gt;&lt;wsp:rsid wsp:val=&quot;004F4219&quot;/&gt;&lt;wsp:rsid wsp:val=&quot;005036DF&quot;/&gt;&lt;wsp:rsid wsp:val=&quot;0052332F&quot;/&gt;&lt;wsp:rsid wsp:val=&quot;00530B81&quot;/&gt;&lt;wsp:rsid wsp:val=&quot;00533D3F&quot;/&gt;&lt;wsp:rsid wsp:val=&quot;00545D4C&quot;/&gt;&lt;wsp:rsid wsp:val=&quot;00557B3B&quot;/&gt;&lt;wsp:rsid wsp:val=&quot;00574BAE&quot;/&gt;&lt;wsp:rsid wsp:val=&quot;00586EA6&quot;/&gt;&lt;wsp:rsid wsp:val=&quot;00587955&quot;/&gt;&lt;wsp:rsid wsp:val=&quot;005A39EB&quot;/&gt;&lt;wsp:rsid wsp:val=&quot;005A485B&quot;/&gt;&lt;wsp:rsid wsp:val=&quot;005D30DB&quot;/&gt;&lt;wsp:rsid wsp:val=&quot;005E539B&quot;/&gt;&lt;wsp:rsid wsp:val=&quot;005E7C0F&quot;/&gt;&lt;wsp:rsid wsp:val=&quot;00613A17&quot;/&gt;&lt;wsp:rsid wsp:val=&quot;00616C1D&quot;/&gt;&lt;wsp:rsid wsp:val=&quot;006358F7&quot;/&gt;&lt;wsp:rsid wsp:val=&quot;006652E9&quot;/&gt;&lt;wsp:rsid wsp:val=&quot;00665BB8&quot;/&gt;&lt;wsp:rsid wsp:val=&quot;00675A30&quot;/&gt;&lt;wsp:rsid wsp:val=&quot;00675BE5&quot;/&gt;&lt;wsp:rsid wsp:val=&quot;00680513&quot;/&gt;&lt;wsp:rsid wsp:val=&quot;00682400&quot;/&gt;&lt;wsp:rsid wsp:val=&quot;00696FF5&quot;/&gt;&lt;wsp:rsid wsp:val=&quot;006B0CB6&quot;/&gt;&lt;wsp:rsid wsp:val=&quot;006B2682&quot;/&gt;&lt;wsp:rsid wsp:val=&quot;006D6D56&quot;/&gt;&lt;wsp:rsid wsp:val=&quot;006E0954&quot;/&gt;&lt;wsp:rsid wsp:val=&quot;006F6A2D&quot;/&gt;&lt;wsp:rsid wsp:val=&quot;006F6EFF&quot;/&gt;&lt;wsp:rsid wsp:val=&quot;00712DA6&quot;/&gt;&lt;wsp:rsid wsp:val=&quot;00726BEB&quot;/&gt;&lt;wsp:rsid wsp:val=&quot;00740D32&quot;/&gt;&lt;wsp:rsid wsp:val=&quot;007778B5&quot;/&gt;&lt;wsp:rsid wsp:val=&quot;00794BB7&quot;/&gt;&lt;wsp:rsid wsp:val=&quot;007C3685&quot;/&gt;&lt;wsp:rsid wsp:val=&quot;007E2514&quot;/&gt;&lt;wsp:rsid wsp:val=&quot;007F3D9B&quot;/&gt;&lt;wsp:rsid wsp:val=&quot;00801956&quot;/&gt;&lt;wsp:rsid wsp:val=&quot;00824D80&quot;/&gt;&lt;wsp:rsid wsp:val=&quot;008301BF&quot;/&gt;&lt;wsp:rsid wsp:val=&quot;0083040A&quot;/&gt;&lt;wsp:rsid wsp:val=&quot;0083061E&quot;/&gt;&lt;wsp:rsid wsp:val=&quot;00837C53&quot;/&gt;&lt;wsp:rsid wsp:val=&quot;00855FAC&quot;/&gt;&lt;wsp:rsid wsp:val=&quot;00861D0A&quot;/&gt;&lt;wsp:rsid wsp:val=&quot;0086739D&quot;/&gt;&lt;wsp:rsid wsp:val=&quot;008777BA&quot;/&gt;&lt;wsp:rsid wsp:val=&quot;0088154F&quot;/&gt;&lt;wsp:rsid wsp:val=&quot;0088504D&quot;/&gt;&lt;wsp:rsid wsp:val=&quot;008A4F1C&quot;/&gt;&lt;wsp:rsid wsp:val=&quot;008B3BC4&quot;/&gt;&lt;wsp:rsid wsp:val=&quot;008C37AF&quot;/&gt;&lt;wsp:rsid wsp:val=&quot;008D1F6D&quot;/&gt;&lt;wsp:rsid wsp:val=&quot;008D3EA6&quot;/&gt;&lt;wsp:rsid wsp:val=&quot;008F3E10&quot;/&gt;&lt;wsp:rsid wsp:val=&quot;00900337&quot;/&gt;&lt;wsp:rsid wsp:val=&quot;0090550C&quot;/&gt;&lt;wsp:rsid wsp:val=&quot;0091474D&quot;/&gt;&lt;wsp:rsid wsp:val=&quot;00917997&quot;/&gt;&lt;wsp:rsid wsp:val=&quot;00920CB2&quot;/&gt;&lt;wsp:rsid wsp:val=&quot;00927A68&quot;/&gt;&lt;wsp:rsid wsp:val=&quot;00951D38&quot;/&gt;&lt;wsp:rsid wsp:val=&quot;00974836&quot;/&gt;&lt;wsp:rsid wsp:val=&quot;00983AF4&quot;/&gt;&lt;wsp:rsid wsp:val=&quot;009851B4&quot;/&gt;&lt;wsp:rsid wsp:val=&quot;00985EB1&quot;/&gt;&lt;wsp:rsid wsp:val=&quot;009F00B1&quot;/&gt;&lt;wsp:rsid wsp:val=&quot;009F5DF3&quot;/&gt;&lt;wsp:rsid wsp:val=&quot;00A2688A&quot;/&gt;&lt;wsp:rsid wsp:val=&quot;00A340EB&quot;/&gt;&lt;wsp:rsid wsp:val=&quot;00A45DE6&quot;/&gt;&lt;wsp:rsid wsp:val=&quot;00A57EF6&quot;/&gt;&lt;wsp:rsid wsp:val=&quot;00A62CD2&quot;/&gt;&lt;wsp:rsid wsp:val=&quot;00A73876&quot;/&gt;&lt;wsp:rsid wsp:val=&quot;00A769BA&quot;/&gt;&lt;wsp:rsid wsp:val=&quot;00A92A11&quot;/&gt;&lt;wsp:rsid wsp:val=&quot;00AA1550&quot;/&gt;&lt;wsp:rsid wsp:val=&quot;00AB4E96&quot;/&gt;&lt;wsp:rsid wsp:val=&quot;00AB5E22&quot;/&gt;&lt;wsp:rsid wsp:val=&quot;00AC0C61&quot;/&gt;&lt;wsp:rsid wsp:val=&quot;00AC22DD&quot;/&gt;&lt;wsp:rsid wsp:val=&quot;00AD76CD&quot;/&gt;&lt;wsp:rsid wsp:val=&quot;00AF0700&quot;/&gt;&lt;wsp:rsid wsp:val=&quot;00AF166A&quot;/&gt;&lt;wsp:rsid wsp:val=&quot;00B1654F&quot;/&gt;&lt;wsp:rsid wsp:val=&quot;00B32ACB&quot;/&gt;&lt;wsp:rsid wsp:val=&quot;00B35921&quot;/&gt;&lt;wsp:rsid wsp:val=&quot;00B44F1A&quot;/&gt;&lt;wsp:rsid wsp:val=&quot;00B50986&quot;/&gt;&lt;wsp:rsid wsp:val=&quot;00B5214F&quot;/&gt;&lt;wsp:rsid wsp:val=&quot;00B54BC8&quot;/&gt;&lt;wsp:rsid wsp:val=&quot;00B55139&quot;/&gt;&lt;wsp:rsid wsp:val=&quot;00B55B83&quot;/&gt;&lt;wsp:rsid wsp:val=&quot;00B67A83&quot;/&gt;&lt;wsp:rsid wsp:val=&quot;00B765A3&quot;/&gt;&lt;wsp:rsid wsp:val=&quot;00B80897&quot;/&gt;&lt;wsp:rsid wsp:val=&quot;00B941D9&quot;/&gt;&lt;wsp:rsid wsp:val=&quot;00B94977&quot;/&gt;&lt;wsp:rsid wsp:val=&quot;00BA1C7C&quot;/&gt;&lt;wsp:rsid wsp:val=&quot;00BC1FAD&quot;/&gt;&lt;wsp:rsid wsp:val=&quot;00BC4835&quot;/&gt;&lt;wsp:rsid wsp:val=&quot;00BC71AF&quot;/&gt;&lt;wsp:rsid wsp:val=&quot;00BD021D&quot;/&gt;&lt;wsp:rsid wsp:val=&quot;00BD72BC&quot;/&gt;&lt;wsp:rsid wsp:val=&quot;00BE5E5C&quot;/&gt;&lt;wsp:rsid wsp:val=&quot;00C139BD&quot;/&gt;&lt;wsp:rsid wsp:val=&quot;00C234D7&quot;/&gt;&lt;wsp:rsid wsp:val=&quot;00C305CE&quot;/&gt;&lt;wsp:rsid wsp:val=&quot;00C320CB&quot;/&gt;&lt;wsp:rsid wsp:val=&quot;00C37DAD&quot;/&gt;&lt;wsp:rsid wsp:val=&quot;00C40207&quot;/&gt;&lt;wsp:rsid wsp:val=&quot;00C56F5D&quot;/&gt;&lt;wsp:rsid wsp:val=&quot;00C77156&quot;/&gt;&lt;wsp:rsid wsp:val=&quot;00C812DA&quot;/&gt;&lt;wsp:rsid wsp:val=&quot;00C90F92&quot;/&gt;&lt;wsp:rsid wsp:val=&quot;00C92D6F&quot;/&gt;&lt;wsp:rsid wsp:val=&quot;00CA5915&quot;/&gt;&lt;wsp:rsid wsp:val=&quot;00CB498A&quot;/&gt;&lt;wsp:rsid wsp:val=&quot;00CC04A5&quot;/&gt;&lt;wsp:rsid wsp:val=&quot;00CC68A3&quot;/&gt;&lt;wsp:rsid wsp:val=&quot;00CC7507&quot;/&gt;&lt;wsp:rsid wsp:val=&quot;00CD4403&quot;/&gt;&lt;wsp:rsid wsp:val=&quot;00CE2592&quot;/&gt;&lt;wsp:rsid wsp:val=&quot;00D01060&quot;/&gt;&lt;wsp:rsid wsp:val=&quot;00D316B2&quot;/&gt;&lt;wsp:rsid wsp:val=&quot;00D43097&quot;/&gt;&lt;wsp:rsid wsp:val=&quot;00D469F1&quot;/&gt;&lt;wsp:rsid wsp:val=&quot;00D751E8&quot;/&gt;&lt;wsp:rsid wsp:val=&quot;00D843A0&quot;/&gt;&lt;wsp:rsid wsp:val=&quot;00D95267&quot;/&gt;&lt;wsp:rsid wsp:val=&quot;00DA04AF&quot;/&gt;&lt;wsp:rsid wsp:val=&quot;00DA2093&quot;/&gt;&lt;wsp:rsid wsp:val=&quot;00DB51C5&quot;/&gt;&lt;wsp:rsid wsp:val=&quot;00DC3C7B&quot;/&gt;&lt;wsp:rsid wsp:val=&quot;00DD3AC2&quot;/&gt;&lt;wsp:rsid wsp:val=&quot;00DD7CE7&quot;/&gt;&lt;wsp:rsid wsp:val=&quot;00DF324B&quot;/&gt;&lt;wsp:rsid wsp:val=&quot;00E04CFC&quot;/&gt;&lt;wsp:rsid wsp:val=&quot;00E121C2&quot;/&gt;&lt;wsp:rsid wsp:val=&quot;00E14E37&quot;/&gt;&lt;wsp:rsid wsp:val=&quot;00E2208A&quot;/&gt;&lt;wsp:rsid wsp:val=&quot;00E539EE&quot;/&gt;&lt;wsp:rsid wsp:val=&quot;00E61567&quot;/&gt;&lt;wsp:rsid wsp:val=&quot;00E633FA&quot;/&gt;&lt;wsp:rsid wsp:val=&quot;00E70603&quot;/&gt;&lt;wsp:rsid wsp:val=&quot;00E76B18&quot;/&gt;&lt;wsp:rsid wsp:val=&quot;00E82838&quot;/&gt;&lt;wsp:rsid wsp:val=&quot;00EA0875&quot;/&gt;&lt;wsp:rsid wsp:val=&quot;00EC116D&quot;/&gt;&lt;wsp:rsid wsp:val=&quot;00EC7BE7&quot;/&gt;&lt;wsp:rsid wsp:val=&quot;00ED30A1&quot;/&gt;&lt;wsp:rsid wsp:val=&quot;00EF5D53&quot;/&gt;&lt;wsp:rsid wsp:val=&quot;00F23225&quot;/&gt;&lt;wsp:rsid wsp:val=&quot;00F4209A&quot;/&gt;&lt;wsp:rsid wsp:val=&quot;00F56F0D&quot;/&gt;&lt;wsp:rsid wsp:val=&quot;00F64FED&quot;/&gt;&lt;wsp:rsid wsp:val=&quot;00F65384&quot;/&gt;&lt;wsp:rsid wsp:val=&quot;00F957D4&quot;/&gt;&lt;wsp:rsid wsp:val=&quot;00FA4883&quot;/&gt;&lt;wsp:rsid wsp:val=&quot;00FC6DA9&quot;/&gt;&lt;wsp:rsid wsp:val=&quot;00FD0913&quot;/&gt;&lt;wsp:rsid wsp:val=&quot;00FD2124&quot;/&gt;&lt;wsp:rsid wsp:val=&quot;00FE4ABF&quot;/&gt;&lt;wsp:rsid wsp:val=&quot;00FE4EE2&quot;/&gt;&lt;wsp:rsid wsp:val=&quot;00FF312B&quot;/&gt;&lt;/wsp:rsids&gt;&lt;/w:docPr&gt;&lt;w:body&gt;&lt;wx:sect&gt;&lt;w:p wsp:rsidR=&quot;00000000&quot; wsp:rsidRDefault=&quot;00A45DE6&quot; wsp:rsidP=&quot;00A45DE6&quot;&gt;&lt;m:oMathPara&gt;&lt;m:oMath&gt;&lt;m:r&gt;&lt;aml:annotation aml:id=&quot;0&quot; w:type=&quot;Word.Insertion&quot; aml:author=&quot;Hugh Hunt&quot; aml:createdate=&quot;2020-10-04T16:47:00Z&quot;&gt;&lt;aml:content&gt;&lt;w:rPr&gt;&lt;w:rFonts w:ascii=&quot;Cambria Math&quot; w:cs=&quot;Arial&quot;/&gt;&lt;wx:font wx:val=&quot;Cambria Math&quot;/&gt;&lt;w:i/&gt;&lt;w:lang w:val=&quot;EN-GB&quot;/&gt;&lt;/w:rPr&gt;&lt;m:t&gt;y=&lt;/m:t&gt;&lt;/aml:content&gt;&lt;/aml:annotation&gt;&lt;/m:r&gt;&lt;m:f&gt;&lt;m:fPr&gt;&lt;m:ctrlPr&gt;&lt;aml:annotation aml:id=&quot;1&quot; w:type=&quot;Word.Insertion&quot; aml:author=&quot;Hugh Hunt&quot; aml:createdate=&quot;2020-10-04T16:47:00Z&quot;&gt;&lt;aml:content&gt;&lt;w:rPr&gt;&lt;w:rFonts w:ascii=&quot;Cambria Math&quot; w:cs=&quot;Arial&quot;/&gt;&lt;wx:font wx:val=&quot;Cambria Math&quot;/&gt;&lt;w:i/&gt;&lt;w:lang w:val=&quot;EN-GB&quot;/&gt;&lt;/w:rPr&gt;&lt;/aml:content&gt;&lt;/aml:annotation&gt;&lt;/m:ctrlPr&gt;&lt;/m:fPr&gt;&lt;m:num&gt;&lt;m:r&gt;&lt;aml:annotation aml:id=&quot;2&quot; w:type=&quot;Word.Insertion&quot; aml:author=&quot;Hugh Hunt&quot; aml:createdate=&quot;2020-10-04T16:47:00Z&quot;&gt;&lt;aml:content&gt;&lt;w:rPr&gt;&lt;w:rFonts w:ascii=&quot;Cambria Math&quot; w:cs=&quot;Arial&quot;/&gt;&lt;wx:font wx:val=&quot;Cambria Math&quot;/&gt;&lt;w:i/&gt;&lt;w:lang w:val=&quot;EN-GB&quot;/&gt;&lt;/w:rPr&gt;&lt;m:t&gt;f&lt;/m:t&gt;&lt;/aml:content&gt;&lt;/aml:annotation&gt;&lt;/m:r&gt;&lt;/m:num&gt;&lt;m:den&gt;&lt;m:r&gt;&lt;aml:annotation aml:id=&quot;3&quot; w:type=&quot;Word.Insertion&quot; aml:author=&quot;Hugh Hunt&quot; aml:createdate=&quot;2020-10-04T16:47:00Z&quot;&gt;&lt;aml:content&gt;&lt;w:rPr&gt;&lt;w:rFonts w:ascii=&quot;Cambria Math&quot; w:cs=&quot;Arial&quot;/&gt;&lt;wx:font wx:val=&quot;Cambria Math&quot;/&gt;&lt;w:i/&gt;&lt;w:lang w:val=&quot;EN-GB&quot;/&gt;&lt;/w:rPr&gt;&lt;m:t&gt;k&lt;/m:t&gt;&lt;/aml:content&gt;&lt;/aml:annotation&gt;&lt;/m:r&gt;&lt;/m:den&gt;&lt;/m:f&gt;&lt;m:r&gt;&lt;aml:annotation aml:id=&quot;4&quot; w:type=&quot;Word.Insertion&quot; aml:author=&quot;Hugh Hunt&quot; aml:createdate=&quot;2020-10-04T16:47:00Z&quot;&gt;&lt;aml:content&gt;&lt;w:rPr&gt;&lt;w:rFonts w:ascii=&quot;Cambria Math&quot; w:cs=&quot;Arial&quot;/&gt;&lt;wx:font wx:val=&quot;Cambria Math&quot;/&gt;&lt;w:i/&gt;&lt;w:lang w:val=&quot;EN-GB&quot;/&gt;&lt;/w:rPr&gt;&lt;m:t&gt;y=&lt;/m:t&gt;&lt;/aml:content&gt;&lt;/aml:annotation&gt;&lt;/m:r&gt;&lt;m:f&gt;&lt;m:fPr&gt;&lt;m:ctrlPr&gt;&lt;aml:annotation aml:id=&quot;5&quot; w:type=&quot;Word.Insertion&quot; aml:author=&quot;Hugh Hunt&quot; aml:createdate=&quot;2020-10-04T16:47:00Z&quot;&gt;&lt;aml:content&gt;&lt;w:rPr&gt;&lt;w:rFonts w:ascii=&quot;Cambria Math&quot; w:cs=&quot;Arial&quot;/&gt;&lt;wx:font wx:val=&quot;Cambria Math&quot;/&gt;&lt;w:i/&gt;&lt;w:lang w:val=&quot;EN-GB&quot;/&gt;&lt;/w:rPr&gt;&lt;/aml:content&gt;&lt;/aml:annotation&gt;&lt;/m:ctrlPr&gt;&lt;/m:fPr&gt;&lt;m:num&gt;&lt;m:r&gt;&lt;aml:annotation aml:id=&quot;6&quot; w:type=&quot;Word.Insertion&quot; aml:author=&quot;Hugh Hunt&quot; aml:createdate=&quot;2020-10-04T16:47:00Z&quot;&gt;&lt;aml:content&gt;&lt;w:rPr&gt;&lt;w:rFonts w:ascii=&quot;Cambria Math&quot; w:cs=&quot;Arial&quot;/&gt;&lt;wx:font wx:val=&quot;Cambria Math&quot;/&gt;&lt;w:i/&gt;&lt;w:lang w:val=&quot;EN-GB&quot;/&gt;&lt;/w:rPr&gt;&lt;m:t&gt;f&lt;/m:t&gt;&lt;/aml:content&gt;&lt;/aml:annotation&gt;&lt;/m:r&gt;&lt;/m:num&gt;&lt;m:den&gt;&lt;m:r&gt;&lt;aml:annotation aml:id=&quot;7&quot; w:type=&quot;Word.Insertion&quot; aml:author=&quot;Hugh Hunt&quot; aml:createdate=&quot;2020-10-04T16:47:00Z&quot;&gt;&lt;aml:content&gt;&lt;w:rPr&gt;&lt;w:rFonts w:ascii=&quot;Cambria Math&quot; w:cs=&quot;Arial&quot;/&gt;&lt;wx:font wx:val=&quot;Cambria Math&quot;/&gt;&lt;w:i/&gt;&lt;w:lang w:val=&quot;EN-GB&quot;/&gt;&lt;/w:rPr&gt;&lt;m:t&gt;k&lt;/m:t&gt;&lt;/aml:content&gt;&lt;/aml:annotation&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 o:title="" chromakey="white"/>
            </v:shape>
          </w:pict>
        </w:r>
        <w:r w:rsidRPr="00C92D6F">
          <w:rPr>
            <w:rFonts w:cs="Arial"/>
            <w:lang w:val="en-GB"/>
          </w:rPr>
          <w:instrText xml:space="preserve"> </w:instrText>
        </w:r>
        <w:r w:rsidRPr="00C92D6F">
          <w:rPr>
            <w:rFonts w:cs="Arial"/>
            <w:lang w:val="en-GB"/>
          </w:rPr>
          <w:fldChar w:fldCharType="separate"/>
        </w:r>
        <w:r w:rsidRPr="00C92D6F">
          <w:rPr>
            <w:rFonts w:cs="Arial"/>
            <w:lang w:val="en-GB"/>
          </w:rPr>
          <w:fldChar w:fldCharType="end"/>
        </w:r>
        <w:proofErr w:type="gramStart"/>
        <w:r>
          <w:rPr>
            <w:lang w:val="en-GB"/>
          </w:rPr>
          <w:t>i.e.</w:t>
        </w:r>
        <w:proofErr w:type="gramEnd"/>
        <w:r>
          <w:rPr>
            <w:lang w:val="en-GB"/>
          </w:rPr>
          <w:t xml:space="preserve"> the static spring force is the only force resisting the loading.  However, in a dynamic analysis the loading and displacements vary with time and thus there are also structural velocities and accelerations to take account of.  The problem can be expressed in an equation of motion relating inertial, damping, stiffness and</w:t>
        </w:r>
      </w:ins>
      <w:r w:rsidR="002630B0">
        <w:rPr>
          <w:lang w:val="en-GB"/>
        </w:rPr>
        <w:t xml:space="preserve"> </w:t>
      </w:r>
      <w:ins w:id="389" w:author="John S. Biggins" w:date="2023-09-28T15:51:00Z">
        <w:r>
          <w:rPr>
            <w:lang w:val="en-GB"/>
          </w:rPr>
          <w:t>loading forces (see Mechanics Data Book page 6):</w:t>
        </w:r>
      </w:ins>
    </w:p>
    <w:p w14:paraId="68FDF9AB" w14:textId="77777777" w:rsidR="002630B0" w:rsidRPr="002630B0" w:rsidRDefault="002630B0" w:rsidP="002630B0">
      <w:pPr>
        <w:rPr>
          <w:sz w:val="20"/>
          <w:szCs w:val="20"/>
          <w:lang w:val="en-GB"/>
        </w:rPr>
      </w:pPr>
      <m:oMathPara>
        <m:oMath>
          <m:r>
            <w:rPr>
              <w:rFonts w:ascii="Cambria Math" w:hAnsi="Cambria Math"/>
              <w:sz w:val="20"/>
              <w:szCs w:val="20"/>
              <w:lang w:val="en-GB"/>
            </w:rPr>
            <m:t xml:space="preserve">m </m:t>
          </m:r>
          <m:acc>
            <m:accPr>
              <m:chr m:val="̈"/>
              <m:ctrlPr>
                <w:rPr>
                  <w:rFonts w:ascii="Cambria Math" w:hAnsi="Cambria Math"/>
                  <w:i/>
                  <w:sz w:val="20"/>
                  <w:szCs w:val="20"/>
                  <w:lang w:val="en-GB"/>
                </w:rPr>
              </m:ctrlPr>
            </m:accPr>
            <m:e>
              <m:r>
                <w:rPr>
                  <w:rFonts w:ascii="Cambria Math" w:hAnsi="Cambria Math"/>
                  <w:sz w:val="20"/>
                  <w:szCs w:val="20"/>
                  <w:lang w:val="en-GB"/>
                </w:rPr>
                <m:t>y</m:t>
              </m:r>
            </m:e>
          </m:acc>
          <m:r>
            <w:rPr>
              <w:rFonts w:ascii="Cambria Math" w:hAnsi="Cambria Math"/>
              <w:sz w:val="20"/>
              <w:szCs w:val="20"/>
              <w:lang w:val="en-GB"/>
            </w:rPr>
            <m:t xml:space="preserve">+λ </m:t>
          </m:r>
          <m:acc>
            <m:accPr>
              <m:chr m:val="̇"/>
              <m:ctrlPr>
                <w:rPr>
                  <w:rFonts w:ascii="Cambria Math" w:hAnsi="Cambria Math"/>
                  <w:i/>
                  <w:sz w:val="20"/>
                  <w:szCs w:val="20"/>
                  <w:lang w:val="en-GB"/>
                </w:rPr>
              </m:ctrlPr>
            </m:accPr>
            <m:e>
              <m:r>
                <w:rPr>
                  <w:rFonts w:ascii="Cambria Math" w:hAnsi="Cambria Math"/>
                  <w:sz w:val="20"/>
                  <w:szCs w:val="20"/>
                  <w:lang w:val="en-GB"/>
                </w:rPr>
                <m:t>y</m:t>
              </m:r>
            </m:e>
          </m:acc>
          <m:r>
            <w:rPr>
              <w:rFonts w:ascii="Cambria Math" w:hAnsi="Cambria Math"/>
              <w:sz w:val="20"/>
              <w:szCs w:val="20"/>
              <w:lang w:val="en-GB"/>
            </w:rPr>
            <m:t>+k y=f</m:t>
          </m:r>
        </m:oMath>
      </m:oMathPara>
    </w:p>
    <w:p w14:paraId="54B73891" w14:textId="6B70FF45" w:rsidR="00A152B8" w:rsidRDefault="00A152B8" w:rsidP="002630B0">
      <w:pPr>
        <w:rPr>
          <w:ins w:id="390" w:author="John S. Biggins" w:date="2023-09-28T15:51:00Z"/>
          <w:lang w:val="en-GB"/>
        </w:rPr>
      </w:pPr>
      <w:ins w:id="391" w:author="John S. Biggins" w:date="2023-09-28T15:51:00Z">
        <w:r>
          <w:rPr>
            <w:lang w:val="en-GB"/>
          </w:rPr>
          <w:t xml:space="preserve">In the absence of damping, the equation of motion in free vibration is     </w:t>
        </w:r>
        <w:r w:rsidR="00587B53" w:rsidRPr="000B62D3">
          <w:rPr>
            <w:rFonts w:ascii="Arial" w:hAnsi="Arial" w:cs="Arial"/>
            <w:noProof/>
            <w:position w:val="-10"/>
            <w:sz w:val="20"/>
            <w:szCs w:val="20"/>
            <w:lang w:val="en-GB"/>
          </w:rPr>
          <w:object w:dxaOrig="1120" w:dyaOrig="320" w14:anchorId="0793C219">
            <v:shape id="_x0000_i1052" type="#_x0000_t75" alt="" style="width:57.05pt;height:14.95pt;mso-width-percent:0;mso-height-percent:0;mso-width-percent:0;mso-height-percent:0" o:ole="">
              <v:imagedata r:id="rId11" o:title=""/>
            </v:shape>
            <o:OLEObject Type="Embed" ProgID="Equation.3" ShapeID="_x0000_i1052" DrawAspect="Content" ObjectID="_1757508739" r:id="rId73"/>
          </w:object>
        </w:r>
      </w:ins>
    </w:p>
    <w:p w14:paraId="1401EE51" w14:textId="092A15E6" w:rsidR="00A152B8" w:rsidRDefault="00A152B8" w:rsidP="00A152B8">
      <w:pPr>
        <w:spacing w:before="120"/>
        <w:rPr>
          <w:ins w:id="392" w:author="John S. Biggins" w:date="2023-09-28T15:51:00Z"/>
          <w:lang w:val="en-GB"/>
        </w:rPr>
      </w:pPr>
      <w:ins w:id="393" w:author="John S. Biggins" w:date="2023-09-28T15:51:00Z">
        <w:r>
          <w:rPr>
            <w:lang w:val="en-GB"/>
          </w:rPr>
          <w:t xml:space="preserve">which can be solved to give the </w:t>
        </w:r>
        <w:r>
          <w:rPr>
            <w:i/>
            <w:iCs/>
            <w:lang w:val="en-GB"/>
          </w:rPr>
          <w:t xml:space="preserve">undamped natural </w:t>
        </w:r>
        <w:proofErr w:type="gramStart"/>
        <w:r>
          <w:rPr>
            <w:i/>
            <w:iCs/>
            <w:lang w:val="en-GB"/>
          </w:rPr>
          <w:t>frequency</w:t>
        </w:r>
        <w:r>
          <w:rPr>
            <w:lang w:val="en-GB"/>
          </w:rPr>
          <w:t xml:space="preserve">,   </w:t>
        </w:r>
        <w:proofErr w:type="gramEnd"/>
        <w:r>
          <w:rPr>
            <w:lang w:val="en-GB"/>
          </w:rPr>
          <w:t xml:space="preserve">   </w:t>
        </w:r>
        <w:r w:rsidRPr="00613A17">
          <w:rPr>
            <w:rFonts w:ascii="Arial" w:hAnsi="Arial" w:cs="Arial"/>
            <w:sz w:val="20"/>
            <w:szCs w:val="20"/>
            <w:lang w:val="en-GB"/>
          </w:rPr>
          <w:t xml:space="preserve"> </w:t>
        </w:r>
        <w:r w:rsidR="00587B53" w:rsidRPr="000B62D3">
          <w:rPr>
            <w:rFonts w:ascii="Arial" w:hAnsi="Arial" w:cs="Arial"/>
            <w:noProof/>
            <w:position w:val="-26"/>
            <w:sz w:val="20"/>
            <w:szCs w:val="20"/>
            <w:lang w:val="en-GB"/>
          </w:rPr>
          <w:object w:dxaOrig="980" w:dyaOrig="680" w14:anchorId="13D0E276">
            <v:shape id="_x0000_i1051" type="#_x0000_t75" alt="" style="width:48.9pt;height:33.95pt;mso-width-percent:0;mso-height-percent:0;mso-width-percent:0;mso-height-percent:0" o:ole="">
              <v:imagedata r:id="rId13" o:title=""/>
            </v:shape>
            <o:OLEObject Type="Embed" ProgID="Equation.3" ShapeID="_x0000_i1051" DrawAspect="Content" ObjectID="_1757508740" r:id="rId74"/>
          </w:object>
        </w:r>
      </w:ins>
    </w:p>
    <w:p w14:paraId="29205286" w14:textId="77777777" w:rsidR="00A152B8" w:rsidRDefault="00A152B8" w:rsidP="00A152B8">
      <w:pPr>
        <w:spacing w:before="120"/>
        <w:rPr>
          <w:ins w:id="394" w:author="John S. Biggins" w:date="2023-09-28T15:51:00Z"/>
          <w:lang w:val="en-GB"/>
        </w:rPr>
      </w:pPr>
      <w:ins w:id="395" w:author="John S. Biggins" w:date="2023-09-28T15:51:00Z">
        <w:r>
          <w:rPr>
            <w:lang w:val="en-GB"/>
          </w:rPr>
          <w:t xml:space="preserve">The </w:t>
        </w:r>
        <w:r>
          <w:rPr>
            <w:i/>
            <w:iCs/>
            <w:lang w:val="en-GB"/>
          </w:rPr>
          <w:t>natural period</w:t>
        </w:r>
        <w:r>
          <w:rPr>
            <w:lang w:val="en-GB"/>
          </w:rPr>
          <w:t xml:space="preserve"> of the system is then   </w:t>
        </w:r>
        <w:r w:rsidR="00587B53" w:rsidRPr="000B62D3">
          <w:rPr>
            <w:rFonts w:ascii="Arial" w:hAnsi="Arial" w:cs="Arial"/>
            <w:noProof/>
            <w:position w:val="-30"/>
            <w:sz w:val="20"/>
            <w:szCs w:val="20"/>
            <w:lang w:val="en-GB"/>
          </w:rPr>
          <w:object w:dxaOrig="860" w:dyaOrig="680" w14:anchorId="49C2D4A8">
            <v:shape id="_x0000_i1050" type="#_x0000_t75" alt="" style="width:43.45pt;height:33.95pt;mso-width-percent:0;mso-height-percent:0;mso-width-percent:0;mso-height-percent:0" o:ole="">
              <v:imagedata r:id="rId15" o:title=""/>
            </v:shape>
            <o:OLEObject Type="Embed" ProgID="Equation.3" ShapeID="_x0000_i1050" DrawAspect="Content" ObjectID="_1757508741" r:id="rId75"/>
          </w:object>
        </w:r>
        <w:r>
          <w:rPr>
            <w:rFonts w:ascii="Arial" w:hAnsi="Arial" w:cs="Arial"/>
            <w:sz w:val="20"/>
            <w:szCs w:val="20"/>
            <w:lang w:val="en-GB"/>
          </w:rPr>
          <w:t xml:space="preserve"> .</w:t>
        </w:r>
      </w:ins>
    </w:p>
    <w:p w14:paraId="731223EF" w14:textId="77777777" w:rsidR="002630B0" w:rsidRDefault="002630B0" w:rsidP="00A152B8">
      <w:pPr>
        <w:spacing w:before="120"/>
        <w:rPr>
          <w:lang w:val="en-GB"/>
        </w:rPr>
      </w:pPr>
    </w:p>
    <w:p w14:paraId="580AA1E4" w14:textId="6B166F77" w:rsidR="00A152B8" w:rsidRDefault="00A152B8" w:rsidP="00A152B8">
      <w:pPr>
        <w:spacing w:before="120"/>
        <w:rPr>
          <w:ins w:id="396" w:author="John S. Biggins" w:date="2023-09-28T15:51:00Z"/>
          <w:lang w:val="en-GB"/>
        </w:rPr>
      </w:pPr>
      <w:ins w:id="397" w:author="John S. Biggins" w:date="2023-09-28T15:51:00Z">
        <w:r>
          <w:rPr>
            <w:lang w:val="en-GB"/>
          </w:rPr>
          <w:t xml:space="preserve">In this situation, an initial perturbation will cause the system to oscillate with constant amplitude forever. Damping provides an energy-loss mechanism which causes the oscillations to die away over time. The </w:t>
        </w:r>
        <w:r>
          <w:rPr>
            <w:i/>
            <w:iCs/>
            <w:lang w:val="en-GB"/>
          </w:rPr>
          <w:t>damping rate</w:t>
        </w:r>
        <w:r>
          <w:rPr>
            <w:lang w:val="en-GB"/>
          </w:rPr>
          <w:t xml:space="preserve"> </w:t>
        </w:r>
        <w:r>
          <w:rPr>
            <w:rFonts w:ascii="Symbol" w:hAnsi="Symbol" w:cs="Symbol"/>
            <w:lang w:val="en-GB"/>
          </w:rPr>
          <w:t></w:t>
        </w:r>
        <w:r>
          <w:rPr>
            <w:lang w:val="en-GB"/>
          </w:rPr>
          <w:t xml:space="preserve"> is expressed in Ns/m. The magnitude of the damping rate determines how fast the system will return to its equilibrium position following any perturbation (and for periodic forcing, higher damping rates reduce the oscillation amplitude at resonance). The </w:t>
        </w:r>
        <w:r>
          <w:rPr>
            <w:i/>
            <w:iCs/>
            <w:lang w:val="en-GB"/>
          </w:rPr>
          <w:t xml:space="preserve">critical damping </w:t>
        </w:r>
        <w:r>
          <w:rPr>
            <w:i/>
            <w:iCs/>
            <w:lang w:val="en-GB"/>
          </w:rPr>
          <w:lastRenderedPageBreak/>
          <w:t>rate</w:t>
        </w:r>
        <w:r>
          <w:rPr>
            <w:lang w:val="en-GB"/>
          </w:rPr>
          <w:t xml:space="preserve"> </w:t>
        </w:r>
        <w:r w:rsidR="00587B53" w:rsidRPr="00FD2124">
          <w:rPr>
            <w:noProof/>
            <w:position w:val="-12"/>
            <w:lang w:val="en-GB"/>
          </w:rPr>
          <w:object w:dxaOrig="500" w:dyaOrig="340" w14:anchorId="361E8D84">
            <v:shape id="_x0000_i1049" type="#_x0000_t75" alt="" style="width:25.8pt;height:17.65pt;mso-width-percent:0;mso-height-percent:0;mso-width-percent:0;mso-height-percent:0" o:ole="">
              <v:imagedata r:id="rId17" o:title=""/>
            </v:shape>
            <o:OLEObject Type="Embed" ProgID="Equation.3" ShapeID="_x0000_i1049" DrawAspect="Content" ObjectID="_1757508742" r:id="rId76"/>
          </w:object>
        </w:r>
        <w:r>
          <w:rPr>
            <w:rFonts w:ascii="Symbol" w:hAnsi="Symbol" w:cs="Symbol"/>
            <w:lang w:val="en-GB"/>
          </w:rPr>
          <w:t></w:t>
        </w:r>
        <w:r>
          <w:rPr>
            <w:lang w:val="en-GB"/>
          </w:rPr>
          <w:t xml:space="preserve">is the smallest value </w:t>
        </w:r>
        <w:proofErr w:type="gramStart"/>
        <w:r>
          <w:rPr>
            <w:lang w:val="en-GB"/>
          </w:rPr>
          <w:t xml:space="preserve">of  </w:t>
        </w:r>
        <w:r>
          <w:rPr>
            <w:rFonts w:ascii="Symbol" w:hAnsi="Symbol" w:cs="Symbol"/>
            <w:lang w:val="en-GB"/>
          </w:rPr>
          <w:t></w:t>
        </w:r>
        <w:proofErr w:type="gramEnd"/>
        <w:r>
          <w:rPr>
            <w:lang w:val="en-GB"/>
          </w:rPr>
          <w:t xml:space="preserve"> for which oscillations do not occur when the system is displaced and released, and is given by</w:t>
        </w:r>
      </w:ins>
    </w:p>
    <w:p w14:paraId="2AF17F0C" w14:textId="039CB39C" w:rsidR="00A152B8" w:rsidRPr="006652E9" w:rsidRDefault="002630B0" w:rsidP="002630B0">
      <w:pPr>
        <w:tabs>
          <w:tab w:val="center" w:pos="4536"/>
          <w:tab w:val="right" w:pos="9072"/>
        </w:tabs>
        <w:jc w:val="right"/>
        <w:rPr>
          <w:ins w:id="398" w:author="John S. Biggins" w:date="2023-09-28T15:51:00Z"/>
          <w:lang w:val="en-GB"/>
        </w:rPr>
      </w:pPr>
      <w:r>
        <w:rPr>
          <w:rFonts w:ascii="Symbol" w:hAnsi="Symbol" w:cs="Symbol"/>
          <w:lang w:val="en-GB"/>
        </w:rPr>
        <w:tab/>
      </w:r>
      <w:ins w:id="399" w:author="John S. Biggins" w:date="2023-09-28T15:51:00Z">
        <w:r w:rsidR="00587B53" w:rsidRPr="00FD2124">
          <w:rPr>
            <w:rFonts w:ascii="Symbol" w:hAnsi="Symbol" w:cs="Symbol"/>
            <w:noProof/>
            <w:position w:val="-12"/>
            <w:lang w:val="en-GB"/>
          </w:rPr>
          <w:object w:dxaOrig="1300" w:dyaOrig="340" w14:anchorId="3B6D3F7E">
            <v:shape id="_x0000_i1048" type="#_x0000_t75" alt="" style="width:65.2pt;height:17.65pt;mso-width-percent:0;mso-height-percent:0;mso-width-percent:0;mso-height-percent:0" o:ole="">
              <v:imagedata r:id="rId19" o:title=""/>
            </v:shape>
            <o:OLEObject Type="Embed" ProgID="Equation.3" ShapeID="_x0000_i1048" DrawAspect="Content" ObjectID="_1757508743" r:id="rId77"/>
          </w:object>
        </w:r>
        <w:r w:rsidR="00A152B8" w:rsidRPr="006652E9">
          <w:rPr>
            <w:lang w:val="en-GB"/>
          </w:rPr>
          <w:tab/>
        </w:r>
      </w:ins>
      <w:r>
        <w:rPr>
          <w:lang w:val="en-GB"/>
        </w:rPr>
        <w:tab/>
      </w:r>
      <w:ins w:id="400" w:author="John S. Biggins" w:date="2023-09-28T15:51:00Z">
        <w:r w:rsidR="00A152B8" w:rsidRPr="006652E9">
          <w:rPr>
            <w:lang w:val="en-GB"/>
          </w:rPr>
          <w:t>(1)</w:t>
        </w:r>
      </w:ins>
    </w:p>
    <w:p w14:paraId="0DA3B353" w14:textId="3ED77184" w:rsidR="00A152B8" w:rsidRPr="006652E9" w:rsidRDefault="002630B0" w:rsidP="00A152B8">
      <w:pPr>
        <w:tabs>
          <w:tab w:val="center" w:pos="4536"/>
          <w:tab w:val="right" w:pos="9072"/>
        </w:tabs>
        <w:spacing w:before="240"/>
        <w:rPr>
          <w:ins w:id="401" w:author="John S. Biggins" w:date="2023-09-28T15:51:00Z"/>
          <w:lang w:val="en-GB"/>
        </w:rPr>
      </w:pPr>
      <w:ins w:id="402" w:author="John S. Biggins" w:date="2023-09-28T15:51:00Z">
        <w:r>
          <w:rPr>
            <w:noProof/>
          </w:rPr>
          <w:drawing>
            <wp:anchor distT="0" distB="0" distL="114300" distR="114300" simplePos="0" relativeHeight="251658752" behindDoc="0" locked="0" layoutInCell="1" allowOverlap="1" wp14:anchorId="3FA923BB" wp14:editId="240931A4">
              <wp:simplePos x="0" y="0"/>
              <wp:positionH relativeFrom="margin">
                <wp:posOffset>4312920</wp:posOffset>
              </wp:positionH>
              <wp:positionV relativeFrom="margin">
                <wp:posOffset>690485</wp:posOffset>
              </wp:positionV>
              <wp:extent cx="1879600" cy="2794000"/>
              <wp:effectExtent l="0" t="0" r="0" b="0"/>
              <wp:wrapSquare wrapText="bothSides"/>
              <wp:docPr id="1096" name="Picture 14" descr="A glass shelf with a gold object on i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A glass shelf with a gold object on it&#10;&#10;Description automatically generated"/>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79600" cy="279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152B8" w:rsidRPr="006652E9">
          <w:rPr>
            <w:lang w:val="en-GB"/>
          </w:rPr>
          <w:t>The damping of a system can be expressed as a fraction of this critical value</w:t>
        </w:r>
        <w:r w:rsidR="00A152B8">
          <w:rPr>
            <w:lang w:val="en-GB"/>
          </w:rPr>
          <w:t xml:space="preserve"> </w:t>
        </w:r>
        <w:r w:rsidR="00587B53" w:rsidRPr="00FD2124">
          <w:rPr>
            <w:rFonts w:cs="Arial"/>
            <w:noProof/>
            <w:position w:val="-30"/>
            <w:lang w:val="en-GB"/>
          </w:rPr>
          <w:object w:dxaOrig="920" w:dyaOrig="680" w14:anchorId="1F5DD0DE">
            <v:shape id="_x0000_i1047" type="#_x0000_t75" alt="" style="width:46.2pt;height:33.95pt;mso-width-percent:0;mso-height-percent:0;mso-width-percent:0;mso-height-percent:0" o:ole="">
              <v:imagedata r:id="rId21" o:title=""/>
            </v:shape>
            <o:OLEObject Type="Embed" ProgID="Equation.3" ShapeID="_x0000_i1047" DrawAspect="Content" ObjectID="_1757508744" r:id="rId78"/>
          </w:object>
        </w:r>
        <w:r w:rsidR="00A152B8">
          <w:rPr>
            <w:rFonts w:cs="Arial"/>
            <w:lang w:val="en-GB"/>
          </w:rPr>
          <w:t xml:space="preserve">   </w:t>
        </w:r>
        <w:r w:rsidR="00A152B8">
          <w:rPr>
            <w:rFonts w:cs="Arial"/>
            <w:lang w:val="en-GB"/>
          </w:rPr>
          <w:tab/>
          <w:t>(2)</w:t>
        </w:r>
      </w:ins>
    </w:p>
    <w:p w14:paraId="5C2320F6" w14:textId="15784707" w:rsidR="00A152B8" w:rsidRPr="006652E9" w:rsidRDefault="00A152B8" w:rsidP="00A152B8">
      <w:pPr>
        <w:tabs>
          <w:tab w:val="center" w:pos="4536"/>
          <w:tab w:val="right" w:pos="9072"/>
        </w:tabs>
        <w:spacing w:before="240"/>
        <w:rPr>
          <w:ins w:id="403" w:author="John S. Biggins" w:date="2023-09-28T15:51:00Z"/>
          <w:lang w:val="en-GB"/>
        </w:rPr>
      </w:pPr>
      <w:ins w:id="404" w:author="John S. Biggins" w:date="2023-09-28T15:51:00Z">
        <w:r w:rsidRPr="006652E9">
          <w:rPr>
            <w:lang w:val="en-GB"/>
          </w:rPr>
          <w:t>and the equation of motion can then be rewritten as</w:t>
        </w:r>
        <w:r>
          <w:rPr>
            <w:rFonts w:cs="Arial"/>
            <w:lang w:val="en-GB"/>
          </w:rPr>
          <w:t xml:space="preserve">           </w:t>
        </w:r>
        <w:r w:rsidR="00587B53" w:rsidRPr="00FD2124">
          <w:rPr>
            <w:rFonts w:cs="Arial"/>
            <w:noProof/>
            <w:position w:val="-34"/>
            <w:lang w:val="en-GB"/>
          </w:rPr>
          <w:object w:dxaOrig="2120" w:dyaOrig="720" w14:anchorId="01C61738">
            <v:shape id="_x0000_i1046" type="#_x0000_t75" alt="" style="width:105.95pt;height:36.7pt;mso-width-percent:0;mso-height-percent:0;mso-width-percent:0;mso-height-percent:0" o:ole="">
              <v:imagedata r:id="rId23" o:title=""/>
            </v:shape>
            <o:OLEObject Type="Embed" ProgID="Equation.3" ShapeID="_x0000_i1046" DrawAspect="Content" ObjectID="_1757508745" r:id="rId79"/>
          </w:object>
        </w:r>
        <w:r w:rsidRPr="006652E9">
          <w:rPr>
            <w:rFonts w:cs="Arial"/>
            <w:lang w:val="en-GB"/>
          </w:rPr>
          <w:tab/>
          <w:t>(3)</w:t>
        </w:r>
      </w:ins>
    </w:p>
    <w:p w14:paraId="4AB464D8" w14:textId="77777777" w:rsidR="00A152B8" w:rsidRPr="006652E9" w:rsidRDefault="00A152B8" w:rsidP="00A152B8">
      <w:pPr>
        <w:tabs>
          <w:tab w:val="center" w:pos="4536"/>
          <w:tab w:val="right" w:pos="9072"/>
        </w:tabs>
        <w:spacing w:before="240"/>
        <w:rPr>
          <w:ins w:id="405" w:author="John S. Biggins" w:date="2023-09-28T15:51:00Z"/>
          <w:lang w:val="en-GB"/>
        </w:rPr>
      </w:pPr>
      <w:ins w:id="406" w:author="John S. Biggins" w:date="2023-09-28T15:51:00Z">
        <w:r w:rsidRPr="006652E9">
          <w:rPr>
            <w:lang w:val="en-GB"/>
          </w:rPr>
          <w:t xml:space="preserve">The presence of damping alters the </w:t>
        </w:r>
        <w:r w:rsidRPr="00E2208A">
          <w:rPr>
            <w:i/>
            <w:iCs/>
            <w:lang w:val="en-GB"/>
          </w:rPr>
          <w:t>resonan</w:t>
        </w:r>
        <w:r>
          <w:rPr>
            <w:i/>
            <w:iCs/>
            <w:lang w:val="en-GB"/>
          </w:rPr>
          <w:t>ce</w:t>
        </w:r>
        <w:r w:rsidRPr="00E2208A">
          <w:rPr>
            <w:i/>
            <w:iCs/>
            <w:lang w:val="en-GB"/>
          </w:rPr>
          <w:t xml:space="preserve"> frequency</w:t>
        </w:r>
        <w:r w:rsidRPr="006652E9">
          <w:rPr>
            <w:lang w:val="en-GB"/>
          </w:rPr>
          <w:t xml:space="preserve"> of the </w:t>
        </w:r>
        <w:proofErr w:type="gramStart"/>
        <w:r w:rsidRPr="006652E9">
          <w:rPr>
            <w:lang w:val="en-GB"/>
          </w:rPr>
          <w:t>system;  the</w:t>
        </w:r>
        <w:proofErr w:type="gramEnd"/>
        <w:r w:rsidRPr="006652E9">
          <w:rPr>
            <w:lang w:val="en-GB"/>
          </w:rPr>
          <w:t xml:space="preserve"> maximum response of </w:t>
        </w:r>
        <w:r>
          <w:rPr>
            <w:lang w:val="en-GB"/>
          </w:rPr>
          <w:t>a damped</w:t>
        </w:r>
        <w:r w:rsidRPr="006652E9">
          <w:rPr>
            <w:lang w:val="en-GB"/>
          </w:rPr>
          <w:t xml:space="preserve"> system occurs when</w:t>
        </w:r>
      </w:ins>
    </w:p>
    <w:p w14:paraId="058D8664" w14:textId="48C2EFD6" w:rsidR="00A152B8" w:rsidRPr="006652E9" w:rsidRDefault="00587B53" w:rsidP="00A152B8">
      <w:pPr>
        <w:tabs>
          <w:tab w:val="center" w:pos="4536"/>
          <w:tab w:val="right" w:pos="9072"/>
        </w:tabs>
        <w:rPr>
          <w:ins w:id="407" w:author="John S. Biggins" w:date="2023-09-28T15:51:00Z"/>
        </w:rPr>
      </w:pPr>
      <w:ins w:id="408" w:author="John S. Biggins" w:date="2023-09-28T15:51:00Z">
        <w:r w:rsidRPr="00FD2124">
          <w:rPr>
            <w:rFonts w:cs="Arial"/>
            <w:noProof/>
            <w:position w:val="-12"/>
            <w:lang w:val="en-GB"/>
          </w:rPr>
          <w:object w:dxaOrig="1700" w:dyaOrig="480" w14:anchorId="0B9A02D7">
            <v:shape id="_x0000_i1045" type="#_x0000_t75" alt="" style="width:85.6pt;height:24.45pt;mso-width-percent:0;mso-height-percent:0;mso-width-percent:0;mso-height-percent:0" o:ole="">
              <v:imagedata r:id="rId25" o:title=""/>
            </v:shape>
            <o:OLEObject Type="Embed" ProgID="Equation.3" ShapeID="_x0000_i1045" DrawAspect="Content" ObjectID="_1757508746" r:id="rId80"/>
          </w:object>
        </w:r>
        <w:r w:rsidR="00A152B8" w:rsidRPr="006652E9">
          <w:rPr>
            <w:rFonts w:cs="Arial"/>
            <w:lang w:val="en-GB"/>
          </w:rPr>
          <w:tab/>
          <w:t>(4)</w:t>
        </w:r>
      </w:ins>
    </w:p>
    <w:p w14:paraId="21696E97" w14:textId="77777777" w:rsidR="00A152B8" w:rsidRDefault="00A152B8" w:rsidP="00A152B8">
      <w:pPr>
        <w:tabs>
          <w:tab w:val="center" w:pos="4536"/>
          <w:tab w:val="right" w:pos="9072"/>
        </w:tabs>
        <w:spacing w:before="240"/>
        <w:rPr>
          <w:ins w:id="409" w:author="John S. Biggins" w:date="2023-09-28T15:51:00Z"/>
          <w:lang w:val="en-GB"/>
        </w:rPr>
      </w:pPr>
      <w:ins w:id="410" w:author="John S. Biggins" w:date="2023-09-28T15:51:00Z">
        <w:r w:rsidRPr="006652E9">
          <w:rPr>
            <w:lang w:val="en-GB"/>
          </w:rPr>
          <w:t xml:space="preserve">A </w:t>
        </w:r>
        <w:r w:rsidRPr="006652E9">
          <w:rPr>
            <w:i/>
            <w:iCs/>
            <w:lang w:val="en-GB"/>
          </w:rPr>
          <w:t>frequency response graph</w:t>
        </w:r>
        <w:r w:rsidRPr="006652E9">
          <w:rPr>
            <w:lang w:val="en-GB"/>
          </w:rPr>
          <w:t xml:space="preserve"> for a structure is a curve showing the amplitude of response </w:t>
        </w:r>
        <w:r>
          <w:rPr>
            <w:lang w:val="en-GB"/>
          </w:rPr>
          <w:t>over</w:t>
        </w:r>
        <w:r w:rsidRPr="006652E9">
          <w:rPr>
            <w:lang w:val="en-GB"/>
          </w:rPr>
          <w:t xml:space="preserve"> a </w:t>
        </w:r>
        <w:r>
          <w:rPr>
            <w:lang w:val="en-GB"/>
          </w:rPr>
          <w:t xml:space="preserve">range of forcing frequencies, with a peak occurring at the resonance frequency (see Data Book page 9).  The </w:t>
        </w:r>
        <w:r>
          <w:rPr>
            <w:i/>
            <w:iCs/>
            <w:lang w:val="en-GB"/>
          </w:rPr>
          <w:t>half-power bandwidth</w:t>
        </w:r>
        <w:r>
          <w:rPr>
            <w:lang w:val="en-GB"/>
          </w:rPr>
          <w:t xml:space="preserve"> is the width of the peak at a level </w:t>
        </w:r>
        <w:r w:rsidR="00587B53" w:rsidRPr="00037C22">
          <w:rPr>
            <w:noProof/>
            <w:position w:val="-10"/>
          </w:rPr>
          <w:object w:dxaOrig="580" w:dyaOrig="380" w14:anchorId="6C5E4CA4">
            <v:shape id="_x0000_i1044" type="#_x0000_t75" alt="" style="width:28.55pt;height:19pt;mso-width-percent:0;mso-height-percent:0;mso-width-percent:0;mso-height-percent:0" o:ole="">
              <v:imagedata r:id="rId27" o:title=""/>
            </v:shape>
            <o:OLEObject Type="Embed" ProgID="Equation.3" ShapeID="_x0000_i1044" DrawAspect="Content" ObjectID="_1757508747" r:id="rId81"/>
          </w:object>
        </w:r>
        <w:r w:rsidRPr="00E76B18">
          <w:rPr>
            <w:position w:val="-4"/>
            <w:lang w:val="en-GB"/>
          </w:rPr>
          <w:t xml:space="preserve">  </w:t>
        </w:r>
        <w:r>
          <w:rPr>
            <w:lang w:val="en-GB"/>
          </w:rPr>
          <w:t xml:space="preserve">times the maximum </w:t>
        </w:r>
        <w:proofErr w:type="gramStart"/>
        <w:r>
          <w:rPr>
            <w:lang w:val="en-GB"/>
          </w:rPr>
          <w:t>amplitude, and</w:t>
        </w:r>
        <w:proofErr w:type="gramEnd"/>
        <w:r>
          <w:rPr>
            <w:lang w:val="en-GB"/>
          </w:rPr>
          <w:t xml:space="preserve"> is a characteristic which can be used to estimate the amount of damping in the system.  </w:t>
        </w:r>
        <w:proofErr w:type="gramStart"/>
        <w:r>
          <w:rPr>
            <w:lang w:val="en-GB"/>
          </w:rPr>
          <w:t>The  approximate</w:t>
        </w:r>
        <w:proofErr w:type="gramEnd"/>
        <w:r>
          <w:rPr>
            <w:lang w:val="en-GB"/>
          </w:rPr>
          <w:t xml:space="preserve"> formula for this (accurate when </w:t>
        </w:r>
        <w:r>
          <w:rPr>
            <w:lang w:val="en-GB"/>
          </w:rPr>
          <w:sym w:font="Symbol" w:char="F07A"/>
        </w:r>
        <w:r>
          <w:rPr>
            <w:lang w:val="en-GB"/>
          </w:rPr>
          <w:t xml:space="preserve"> &lt;&lt; 1) is</w:t>
        </w:r>
      </w:ins>
    </w:p>
    <w:p w14:paraId="64C45C89" w14:textId="00251F55" w:rsidR="00A152B8" w:rsidRPr="006652E9" w:rsidRDefault="002630B0" w:rsidP="00A152B8">
      <w:pPr>
        <w:tabs>
          <w:tab w:val="center" w:pos="4536"/>
          <w:tab w:val="right" w:pos="9072"/>
        </w:tabs>
        <w:spacing w:before="240"/>
        <w:jc w:val="center"/>
        <w:rPr>
          <w:ins w:id="411" w:author="John S. Biggins" w:date="2023-09-28T15:51:00Z"/>
          <w:rFonts w:cs="Arial"/>
          <w:lang w:val="en-GB"/>
        </w:rPr>
      </w:pPr>
      <w:r>
        <w:rPr>
          <w:rFonts w:cs="Arial"/>
          <w:lang w:val="en-GB"/>
        </w:rPr>
        <w:tab/>
      </w:r>
      <w:ins w:id="412" w:author="John S. Biggins" w:date="2023-09-28T15:51:00Z">
        <w:r w:rsidR="00405347">
          <w:rPr>
            <w:rFonts w:cs="Arial"/>
            <w:noProof/>
            <w:lang w:val="en-GB"/>
          </w:rPr>
          <w:drawing>
            <wp:inline distT="0" distB="0" distL="0" distR="0" wp14:anchorId="3C750600" wp14:editId="24581970">
              <wp:extent cx="881380" cy="418465"/>
              <wp:effectExtent l="0" t="0" r="0" b="0"/>
              <wp:docPr id="121" name="Picture 755032897" descr="A math equation with numb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5032897" descr="A math equation with numbers&#10;&#10;Description automatically generated"/>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81380" cy="418465"/>
                      </a:xfrm>
                      <a:prstGeom prst="rect">
                        <a:avLst/>
                      </a:prstGeom>
                      <a:noFill/>
                      <a:ln>
                        <a:noFill/>
                      </a:ln>
                    </pic:spPr>
                  </pic:pic>
                </a:graphicData>
              </a:graphic>
            </wp:inline>
          </w:drawing>
        </w:r>
        <w:r w:rsidR="00A152B8" w:rsidRPr="006652E9">
          <w:rPr>
            <w:rFonts w:cs="Arial"/>
            <w:lang w:val="en-GB"/>
          </w:rPr>
          <w:tab/>
        </w:r>
      </w:ins>
      <w:r>
        <w:rPr>
          <w:rFonts w:cs="Arial"/>
          <w:lang w:val="en-GB"/>
        </w:rPr>
        <w:tab/>
      </w:r>
      <w:ins w:id="413" w:author="John S. Biggins" w:date="2023-09-28T15:51:00Z">
        <w:r w:rsidR="00A152B8" w:rsidRPr="006652E9">
          <w:rPr>
            <w:rFonts w:cs="Arial"/>
            <w:lang w:val="en-GB"/>
          </w:rPr>
          <w:t>(5)</w:t>
        </w:r>
      </w:ins>
    </w:p>
    <w:p w14:paraId="5C1EF120" w14:textId="77777777" w:rsidR="00A152B8" w:rsidRPr="009F5DF3" w:rsidRDefault="00A152B8" w:rsidP="00A152B8">
      <w:pPr>
        <w:rPr>
          <w:ins w:id="414" w:author="John S. Biggins" w:date="2023-09-28T15:51:00Z"/>
          <w:lang w:val="en-GB"/>
        </w:rPr>
      </w:pPr>
      <w:ins w:id="415" w:author="John S. Biggins" w:date="2023-09-28T15:51:00Z">
        <w:r>
          <w:rPr>
            <w:lang w:val="en-GB"/>
          </w:rPr>
          <w:t xml:space="preserve">and  </w:t>
        </w:r>
        <w:r w:rsidR="00587B53" w:rsidRPr="00FD2124">
          <w:rPr>
            <w:rFonts w:cs="Arial"/>
            <w:noProof/>
            <w:position w:val="-14"/>
            <w:lang w:val="en-GB"/>
          </w:rPr>
          <w:object w:dxaOrig="960" w:dyaOrig="380" w14:anchorId="25F991B6">
            <v:shape id="_x0000_i1043" type="#_x0000_t75" alt="" style="width:47.55pt;height:19pt;mso-width-percent:0;mso-height-percent:0;mso-width-percent:0;mso-height-percent:0" o:ole="">
              <v:imagedata r:id="rId30" o:title=""/>
            </v:shape>
            <o:OLEObject Type="Embed" ProgID="Equation.3" ShapeID="_x0000_i1043" DrawAspect="Content" ObjectID="_1757508748" r:id="rId83"/>
          </w:object>
        </w:r>
        <w:r>
          <w:rPr>
            <w:lang w:val="en-GB"/>
          </w:rPr>
          <w:t xml:space="preserve"> is called “the half-power bandwidth”.</w:t>
        </w:r>
      </w:ins>
    </w:p>
    <w:p w14:paraId="2A152E0B" w14:textId="77777777" w:rsidR="00A152B8" w:rsidRDefault="00A152B8" w:rsidP="00A152B8">
      <w:pPr>
        <w:spacing w:before="240"/>
        <w:rPr>
          <w:ins w:id="416" w:author="John S. Biggins" w:date="2023-09-28T15:51:00Z"/>
          <w:lang w:val="en-GB"/>
        </w:rPr>
      </w:pPr>
      <w:ins w:id="417" w:author="John S. Biggins" w:date="2023-09-28T15:51:00Z">
        <w:r>
          <w:rPr>
            <w:lang w:val="en-GB"/>
          </w:rPr>
          <w:t xml:space="preserve">In the case of </w:t>
        </w:r>
        <w:r>
          <w:rPr>
            <w:i/>
            <w:iCs/>
            <w:lang w:val="en-GB"/>
          </w:rPr>
          <w:t xml:space="preserve">n </w:t>
        </w:r>
        <w:r>
          <w:rPr>
            <w:lang w:val="en-GB"/>
          </w:rPr>
          <w:t xml:space="preserve">degree of freedom systems, such simple expressions may only describe the response approximately in the region of a particular vibration mode.  </w:t>
        </w:r>
      </w:ins>
    </w:p>
    <w:p w14:paraId="09943889" w14:textId="77777777" w:rsidR="00A152B8" w:rsidRDefault="00A152B8" w:rsidP="00A152B8">
      <w:pPr>
        <w:pStyle w:val="Heading1"/>
        <w:rPr>
          <w:ins w:id="418" w:author="John S. Biggins" w:date="2023-09-28T15:51:00Z"/>
        </w:rPr>
      </w:pPr>
      <w:ins w:id="419" w:author="John S. Biggins" w:date="2023-09-28T15:51:00Z">
        <w:r>
          <w:t>3   Introduction to the experiment</w:t>
        </w:r>
      </w:ins>
    </w:p>
    <w:p w14:paraId="16499FC3" w14:textId="77777777" w:rsidR="00A152B8" w:rsidDel="0066413C" w:rsidRDefault="00A152B8" w:rsidP="00A152B8">
      <w:pPr>
        <w:spacing w:before="240"/>
        <w:rPr>
          <w:ins w:id="420" w:author="John S. Biggins" w:date="2023-09-28T15:51:00Z"/>
          <w:lang w:val="en-GB"/>
        </w:rPr>
      </w:pPr>
      <w:ins w:id="421" w:author="John S. Biggins" w:date="2023-09-28T15:51:00Z">
        <w:r>
          <w:rPr>
            <w:lang w:val="en-GB"/>
          </w:rPr>
          <w:t xml:space="preserve">Last year, you looked at the response of a model building to a sinusoidal input force.  In a full-size building, vibration causes problems of discomfort, </w:t>
        </w:r>
        <w:proofErr w:type="gramStart"/>
        <w:r>
          <w:rPr>
            <w:lang w:val="en-GB"/>
          </w:rPr>
          <w:t>damage</w:t>
        </w:r>
        <w:proofErr w:type="gramEnd"/>
        <w:r>
          <w:rPr>
            <w:lang w:val="en-GB"/>
          </w:rPr>
          <w:t xml:space="preserve"> and possible collapse, so it is important to look at ways to reduce it.  In this experiment, you will use a computer model of this building to investigate the effect of a </w:t>
        </w:r>
        <w:r>
          <w:rPr>
            <w:i/>
            <w:iCs/>
            <w:lang w:val="en-GB"/>
          </w:rPr>
          <w:t>tuned vibration absorber</w:t>
        </w:r>
        <w:r>
          <w:rPr>
            <w:lang w:val="en-GB"/>
          </w:rPr>
          <w:t xml:space="preserve"> (Fig. 3).  Such an item can be used on a full-size building to modify the behaviour of the structure – typically, it is used to reduce the response of the structure at resonance. </w:t>
        </w:r>
      </w:ins>
    </w:p>
    <w:tbl>
      <w:tblPr>
        <w:tblW w:w="10031" w:type="dxa"/>
        <w:tblLook w:val="04A0" w:firstRow="1" w:lastRow="0" w:firstColumn="1" w:lastColumn="0" w:noHBand="0" w:noVBand="1"/>
      </w:tblPr>
      <w:tblGrid>
        <w:gridCol w:w="5920"/>
        <w:gridCol w:w="4111"/>
      </w:tblGrid>
      <w:tr w:rsidR="00A152B8" w:rsidRPr="00CB498A" w14:paraId="1EE9F332" w14:textId="77777777">
        <w:trPr>
          <w:ins w:id="422" w:author="John S. Biggins" w:date="2023-09-28T15:51:00Z"/>
        </w:trPr>
        <w:tc>
          <w:tcPr>
            <w:tcW w:w="5920" w:type="dxa"/>
            <w:shd w:val="clear" w:color="auto" w:fill="auto"/>
          </w:tcPr>
          <w:p w14:paraId="2182B3F7" w14:textId="77777777" w:rsidR="00A152B8" w:rsidRDefault="00A152B8">
            <w:pPr>
              <w:spacing w:before="240"/>
              <w:rPr>
                <w:ins w:id="423" w:author="John S. Biggins" w:date="2023-09-28T15:51:00Z"/>
                <w:lang w:val="en-GB"/>
              </w:rPr>
            </w:pPr>
            <w:ins w:id="424" w:author="John S. Biggins" w:date="2023-09-28T15:51:00Z">
              <w:r>
                <w:rPr>
                  <w:lang w:val="en-GB"/>
                </w:rPr>
                <w:lastRenderedPageBreak/>
                <w:t xml:space="preserve">The A1 GUI is used in this experiment to analyse systems of one or two degrees of freedom.  The system parameters are entered in the boxes on the left side of the window. Once values are entered, click Plot, to obtain two </w:t>
              </w:r>
              <w:proofErr w:type="gramStart"/>
              <w:r>
                <w:rPr>
                  <w:lang w:val="en-GB"/>
                </w:rPr>
                <w:t>graphs</w:t>
              </w:r>
              <w:proofErr w:type="gramEnd"/>
            </w:ins>
          </w:p>
          <w:p w14:paraId="2E3EC015" w14:textId="77777777" w:rsidR="00A152B8" w:rsidRDefault="00A152B8" w:rsidP="00A152B8">
            <w:pPr>
              <w:pStyle w:val="ListParagraph"/>
              <w:numPr>
                <w:ilvl w:val="0"/>
                <w:numId w:val="8"/>
              </w:numPr>
              <w:spacing w:before="240"/>
              <w:rPr>
                <w:ins w:id="425" w:author="John S. Biggins" w:date="2023-09-28T15:51:00Z"/>
                <w:lang w:val="en-GB"/>
              </w:rPr>
            </w:pPr>
            <w:ins w:id="426" w:author="John S. Biggins" w:date="2023-09-28T15:51:00Z">
              <w:r>
                <w:rPr>
                  <w:lang w:val="en-GB"/>
                </w:rPr>
                <w:t xml:space="preserve">The “Frequency domain </w:t>
              </w:r>
              <w:proofErr w:type="gramStart"/>
              <w:r>
                <w:rPr>
                  <w:lang w:val="en-GB"/>
                </w:rPr>
                <w:t>response”  showing</w:t>
              </w:r>
              <w:proofErr w:type="gramEnd"/>
              <w:r>
                <w:rPr>
                  <w:lang w:val="en-GB"/>
                </w:rPr>
                <w:t xml:space="preserve"> the steady-state sinusoidal response that the system will settle into if subjected to a sinusoidal force.</w:t>
              </w:r>
            </w:ins>
          </w:p>
          <w:p w14:paraId="385BA5B2" w14:textId="77777777" w:rsidR="00A152B8" w:rsidRDefault="00A152B8" w:rsidP="00A152B8">
            <w:pPr>
              <w:pStyle w:val="ListParagraph"/>
              <w:numPr>
                <w:ilvl w:val="0"/>
                <w:numId w:val="8"/>
              </w:numPr>
              <w:spacing w:before="240"/>
              <w:rPr>
                <w:ins w:id="427" w:author="John S. Biggins" w:date="2023-09-28T15:51:00Z"/>
                <w:lang w:val="en-GB"/>
              </w:rPr>
            </w:pPr>
            <w:ins w:id="428" w:author="John S. Biggins" w:date="2023-09-28T15:51:00Z">
              <w:r w:rsidRPr="0066413C">
                <w:rPr>
                  <w:lang w:val="en-GB"/>
                </w:rPr>
                <w:t xml:space="preserve">The ‘Time domain response’ </w:t>
              </w:r>
              <w:r>
                <w:rPr>
                  <w:lang w:val="en-GB"/>
                </w:rPr>
                <w:t>showing</w:t>
              </w:r>
              <w:r w:rsidRPr="0066413C">
                <w:rPr>
                  <w:lang w:val="en-GB"/>
                </w:rPr>
                <w:t xml:space="preserve"> the transient response under the application of a step force.  The response dies away and settles into its new steady state.  </w:t>
              </w:r>
            </w:ins>
          </w:p>
          <w:p w14:paraId="2EF05CC1" w14:textId="77777777" w:rsidR="00A152B8" w:rsidRPr="001F4108" w:rsidRDefault="00A152B8">
            <w:pPr>
              <w:spacing w:before="240"/>
              <w:rPr>
                <w:ins w:id="429" w:author="John S. Biggins" w:date="2023-09-28T15:51:00Z"/>
                <w:rFonts w:ascii="Courier New" w:hAnsi="Courier New" w:cs="Courier New"/>
                <w:sz w:val="20"/>
                <w:szCs w:val="20"/>
                <w:lang w:val="en-GB"/>
              </w:rPr>
            </w:pPr>
          </w:p>
        </w:tc>
        <w:tc>
          <w:tcPr>
            <w:tcW w:w="4111" w:type="dxa"/>
            <w:shd w:val="clear" w:color="auto" w:fill="auto"/>
          </w:tcPr>
          <w:p w14:paraId="56232FB4" w14:textId="77777777" w:rsidR="00A152B8" w:rsidRPr="00CB498A" w:rsidRDefault="00405347">
            <w:pPr>
              <w:rPr>
                <w:ins w:id="430" w:author="John S. Biggins" w:date="2023-09-28T15:51:00Z"/>
                <w:rFonts w:ascii="Courier New" w:hAnsi="Courier New" w:cs="Courier New"/>
                <w:lang w:val="en-GB"/>
              </w:rPr>
            </w:pPr>
            <w:ins w:id="431" w:author="John S. Biggins" w:date="2023-09-28T15:51:00Z">
              <w:r>
                <w:rPr>
                  <w:noProof/>
                </w:rPr>
                <mc:AlternateContent>
                  <mc:Choice Requires="wpc">
                    <w:drawing>
                      <wp:anchor distT="0" distB="0" distL="114300" distR="114300" simplePos="0" relativeHeight="251659776" behindDoc="1" locked="0" layoutInCell="1" allowOverlap="1" wp14:anchorId="51950552" wp14:editId="4EB01CC0">
                        <wp:simplePos x="0" y="0"/>
                        <wp:positionH relativeFrom="column">
                          <wp:posOffset>9525</wp:posOffset>
                        </wp:positionH>
                        <wp:positionV relativeFrom="paragraph">
                          <wp:posOffset>0</wp:posOffset>
                        </wp:positionV>
                        <wp:extent cx="2460625" cy="2738755"/>
                        <wp:effectExtent l="0" t="0" r="0" b="0"/>
                        <wp:wrapTight wrapText="bothSides">
                          <wp:wrapPolygon edited="0">
                            <wp:start x="6912" y="100"/>
                            <wp:lineTo x="6578" y="801"/>
                            <wp:lineTo x="6578" y="1903"/>
                            <wp:lineTo x="1784" y="1903"/>
                            <wp:lineTo x="1672" y="5208"/>
                            <wp:lineTo x="2787" y="6711"/>
                            <wp:lineTo x="2899" y="8313"/>
                            <wp:lineTo x="1115" y="8914"/>
                            <wp:lineTo x="892" y="9916"/>
                            <wp:lineTo x="892" y="11619"/>
                            <wp:lineTo x="1672" y="13121"/>
                            <wp:lineTo x="1672" y="14123"/>
                            <wp:lineTo x="2118" y="14724"/>
                            <wp:lineTo x="2899" y="14724"/>
                            <wp:lineTo x="2899" y="17028"/>
                            <wp:lineTo x="4013" y="17929"/>
                            <wp:lineTo x="892" y="17929"/>
                            <wp:lineTo x="557" y="21335"/>
                            <wp:lineTo x="20179" y="21335"/>
                            <wp:lineTo x="19956" y="20533"/>
                            <wp:lineTo x="16834" y="19532"/>
                            <wp:lineTo x="17057" y="9916"/>
                            <wp:lineTo x="18729" y="8414"/>
                            <wp:lineTo x="18952" y="5509"/>
                            <wp:lineTo x="11594" y="5108"/>
                            <wp:lineTo x="11594" y="401"/>
                            <wp:lineTo x="7358" y="100"/>
                            <wp:lineTo x="6912" y="100"/>
                          </wp:wrapPolygon>
                        </wp:wrapTight>
                        <wp:docPr id="1052" name="Canvas 174788707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2133200109" name="Rectangle 771"/>
                                <wps:cNvSpPr>
                                  <a:spLocks/>
                                </wps:cNvSpPr>
                                <wps:spPr bwMode="auto">
                                  <a:xfrm>
                                    <a:off x="219710" y="261620"/>
                                    <a:ext cx="692150" cy="476250"/>
                                  </a:xfrm>
                                  <a:prstGeom prst="rect">
                                    <a:avLst/>
                                  </a:prstGeom>
                                  <a:noFill/>
                                  <a:ln>
                                    <a:noFill/>
                                  </a:ln>
                                  <a:effectLst/>
                                </wps:spPr>
                                <wps:bodyPr rot="0" vert="horz" wrap="square" lIns="0" tIns="0" rIns="0" bIns="0" anchor="t" anchorCtr="0" upright="1">
                                  <a:noAutofit/>
                                </wps:bodyPr>
                              </wps:wsp>
                              <wps:wsp>
                                <wps:cNvPr id="874304350" name="Rectangle 772"/>
                                <wps:cNvSpPr>
                                  <a:spLocks/>
                                </wps:cNvSpPr>
                                <wps:spPr bwMode="auto">
                                  <a:xfrm>
                                    <a:off x="670560" y="769620"/>
                                    <a:ext cx="915035" cy="914400"/>
                                  </a:xfrm>
                                  <a:prstGeom prst="rect">
                                    <a:avLst/>
                                  </a:prstGeom>
                                  <a:noFill/>
                                  <a:ln>
                                    <a:noFill/>
                                  </a:ln>
                                  <a:effectLst/>
                                </wps:spPr>
                                <wps:bodyPr rot="0" vert="horz" wrap="square" lIns="0" tIns="0" rIns="0" bIns="0" anchor="t" anchorCtr="0" upright="1">
                                  <a:noAutofit/>
                                </wps:bodyPr>
                              </wps:wsp>
                              <wps:wsp>
                                <wps:cNvPr id="1352634049" name="Rectangle 773"/>
                                <wps:cNvSpPr>
                                  <a:spLocks/>
                                </wps:cNvSpPr>
                                <wps:spPr bwMode="auto">
                                  <a:xfrm>
                                    <a:off x="365760" y="414655"/>
                                    <a:ext cx="926465" cy="634365"/>
                                  </a:xfrm>
                                  <a:prstGeom prst="rect">
                                    <a:avLst/>
                                  </a:prstGeom>
                                  <a:noFill/>
                                  <a:ln w="25400" algn="ctr">
                                    <a:solidFill>
                                      <a:srgbClr val="000000"/>
                                    </a:solidFill>
                                    <a:miter lim="800000"/>
                                    <a:headEnd/>
                                    <a:tailEnd/>
                                  </a:ln>
                                  <a:effectLst/>
                                </wps:spPr>
                                <wps:txbx>
                                  <w:txbxContent>
                                    <w:p w14:paraId="6717FA06" w14:textId="77777777" w:rsidR="00A152B8" w:rsidRDefault="00A152B8" w:rsidP="00A152B8">
                                      <w:pPr>
                                        <w:jc w:val="center"/>
                                      </w:pPr>
                                    </w:p>
                                    <w:p w14:paraId="1DDF9551" w14:textId="77777777" w:rsidR="00A152B8" w:rsidRDefault="00A152B8" w:rsidP="00A152B8">
                                      <w:pPr>
                                        <w:jc w:val="center"/>
                                      </w:pPr>
                                      <w:r>
                                        <w:t>m</w:t>
                                      </w:r>
                                      <w:r w:rsidRPr="005D30DB">
                                        <w:rPr>
                                          <w:vertAlign w:val="subscript"/>
                                        </w:rPr>
                                        <w:t>2</w:t>
                                      </w:r>
                                    </w:p>
                                  </w:txbxContent>
                                </wps:txbx>
                                <wps:bodyPr rot="0" vert="horz" wrap="square" lIns="0" tIns="0" rIns="0" bIns="0" anchor="t" anchorCtr="0" upright="1">
                                  <a:noAutofit/>
                                </wps:bodyPr>
                              </wps:wsp>
                              <wpg:wgp>
                                <wpg:cNvPr id="1814181228" name="Group 774"/>
                                <wpg:cNvGrpSpPr>
                                  <a:grpSpLocks/>
                                </wpg:cNvGrpSpPr>
                                <wpg:grpSpPr bwMode="auto">
                                  <a:xfrm>
                                    <a:off x="1007110" y="1055370"/>
                                    <a:ext cx="227330" cy="461645"/>
                                    <a:chOff x="3130" y="9353"/>
                                    <a:chExt cx="358" cy="1085"/>
                                  </a:xfrm>
                                </wpg:grpSpPr>
                                <wps:wsp>
                                  <wps:cNvPr id="781020177" name="Freeform 775"/>
                                  <wps:cNvSpPr>
                                    <a:spLocks/>
                                  </wps:cNvSpPr>
                                  <wps:spPr bwMode="auto">
                                    <a:xfrm>
                                      <a:off x="3130" y="9353"/>
                                      <a:ext cx="340" cy="367"/>
                                    </a:xfrm>
                                    <a:custGeom>
                                      <a:avLst/>
                                      <a:gdLst>
                                        <a:gd name="T0" fmla="*/ 0 w 340"/>
                                        <a:gd name="T1" fmla="*/ 0 h 367"/>
                                        <a:gd name="T2" fmla="*/ 340 w 340"/>
                                        <a:gd name="T3" fmla="*/ 196 h 367"/>
                                        <a:gd name="T4" fmla="*/ 10 w 340"/>
                                        <a:gd name="T5" fmla="*/ 367 h 367"/>
                                      </a:gdLst>
                                      <a:ahLst/>
                                      <a:cxnLst>
                                        <a:cxn ang="0">
                                          <a:pos x="T0" y="T1"/>
                                        </a:cxn>
                                        <a:cxn ang="0">
                                          <a:pos x="T2" y="T3"/>
                                        </a:cxn>
                                        <a:cxn ang="0">
                                          <a:pos x="T4" y="T5"/>
                                        </a:cxn>
                                      </a:cxnLst>
                                      <a:rect l="0" t="0" r="r" b="b"/>
                                      <a:pathLst>
                                        <a:path w="340" h="367">
                                          <a:moveTo>
                                            <a:pt x="0" y="0"/>
                                          </a:moveTo>
                                          <a:lnTo>
                                            <a:pt x="340" y="196"/>
                                          </a:lnTo>
                                          <a:lnTo>
                                            <a:pt x="10" y="367"/>
                                          </a:lnTo>
                                        </a:path>
                                      </a:pathLst>
                                    </a:custGeom>
                                    <a:noFill/>
                                    <a:ln w="9525" cap="flat" cmpd="sng">
                                      <a:solidFill>
                                        <a:srgbClr val="000000"/>
                                      </a:solidFill>
                                      <a:prstDash val="solid"/>
                                      <a:round/>
                                      <a:headEnd/>
                                      <a:tailEnd/>
                                    </a:ln>
                                    <a:effectLst/>
                                  </wps:spPr>
                                  <wps:bodyPr rot="0" vert="horz" wrap="square" lIns="0" tIns="0" rIns="0" bIns="0" anchor="t" anchorCtr="0" upright="1">
                                    <a:noAutofit/>
                                  </wps:bodyPr>
                                </wps:wsp>
                                <wps:wsp>
                                  <wps:cNvPr id="2099756682" name="Freeform 776"/>
                                  <wps:cNvSpPr>
                                    <a:spLocks/>
                                  </wps:cNvSpPr>
                                  <wps:spPr bwMode="auto">
                                    <a:xfrm>
                                      <a:off x="3139" y="9712"/>
                                      <a:ext cx="340" cy="367"/>
                                    </a:xfrm>
                                    <a:custGeom>
                                      <a:avLst/>
                                      <a:gdLst>
                                        <a:gd name="T0" fmla="*/ 0 w 340"/>
                                        <a:gd name="T1" fmla="*/ 0 h 367"/>
                                        <a:gd name="T2" fmla="*/ 340 w 340"/>
                                        <a:gd name="T3" fmla="*/ 196 h 367"/>
                                        <a:gd name="T4" fmla="*/ 10 w 340"/>
                                        <a:gd name="T5" fmla="*/ 367 h 367"/>
                                      </a:gdLst>
                                      <a:ahLst/>
                                      <a:cxnLst>
                                        <a:cxn ang="0">
                                          <a:pos x="T0" y="T1"/>
                                        </a:cxn>
                                        <a:cxn ang="0">
                                          <a:pos x="T2" y="T3"/>
                                        </a:cxn>
                                        <a:cxn ang="0">
                                          <a:pos x="T4" y="T5"/>
                                        </a:cxn>
                                      </a:cxnLst>
                                      <a:rect l="0" t="0" r="r" b="b"/>
                                      <a:pathLst>
                                        <a:path w="340" h="367">
                                          <a:moveTo>
                                            <a:pt x="0" y="0"/>
                                          </a:moveTo>
                                          <a:lnTo>
                                            <a:pt x="340" y="196"/>
                                          </a:lnTo>
                                          <a:lnTo>
                                            <a:pt x="10" y="367"/>
                                          </a:lnTo>
                                        </a:path>
                                      </a:pathLst>
                                    </a:custGeom>
                                    <a:noFill/>
                                    <a:ln w="9525" cap="flat" cmpd="sng">
                                      <a:solidFill>
                                        <a:srgbClr val="000000"/>
                                      </a:solidFill>
                                      <a:prstDash val="solid"/>
                                      <a:round/>
                                      <a:headEnd/>
                                      <a:tailEnd/>
                                    </a:ln>
                                    <a:effectLst/>
                                  </wps:spPr>
                                  <wps:bodyPr rot="0" vert="horz" wrap="square" lIns="0" tIns="0" rIns="0" bIns="0" anchor="t" anchorCtr="0" upright="1">
                                    <a:noAutofit/>
                                  </wps:bodyPr>
                                </wps:wsp>
                                <wps:wsp>
                                  <wps:cNvPr id="1425298945" name="Freeform 777"/>
                                  <wps:cNvSpPr>
                                    <a:spLocks/>
                                  </wps:cNvSpPr>
                                  <wps:spPr bwMode="auto">
                                    <a:xfrm>
                                      <a:off x="3148" y="10071"/>
                                      <a:ext cx="340" cy="367"/>
                                    </a:xfrm>
                                    <a:custGeom>
                                      <a:avLst/>
                                      <a:gdLst>
                                        <a:gd name="T0" fmla="*/ 0 w 340"/>
                                        <a:gd name="T1" fmla="*/ 0 h 367"/>
                                        <a:gd name="T2" fmla="*/ 340 w 340"/>
                                        <a:gd name="T3" fmla="*/ 196 h 367"/>
                                        <a:gd name="T4" fmla="*/ 10 w 340"/>
                                        <a:gd name="T5" fmla="*/ 367 h 367"/>
                                      </a:gdLst>
                                      <a:ahLst/>
                                      <a:cxnLst>
                                        <a:cxn ang="0">
                                          <a:pos x="T0" y="T1"/>
                                        </a:cxn>
                                        <a:cxn ang="0">
                                          <a:pos x="T2" y="T3"/>
                                        </a:cxn>
                                        <a:cxn ang="0">
                                          <a:pos x="T4" y="T5"/>
                                        </a:cxn>
                                      </a:cxnLst>
                                      <a:rect l="0" t="0" r="r" b="b"/>
                                      <a:pathLst>
                                        <a:path w="340" h="367">
                                          <a:moveTo>
                                            <a:pt x="0" y="0"/>
                                          </a:moveTo>
                                          <a:lnTo>
                                            <a:pt x="340" y="196"/>
                                          </a:lnTo>
                                          <a:lnTo>
                                            <a:pt x="10" y="367"/>
                                          </a:lnTo>
                                        </a:path>
                                      </a:pathLst>
                                    </a:custGeom>
                                    <a:noFill/>
                                    <a:ln w="9525" cap="flat" cmpd="sng">
                                      <a:solidFill>
                                        <a:srgbClr val="000000"/>
                                      </a:solidFill>
                                      <a:prstDash val="solid"/>
                                      <a:round/>
                                      <a:headEnd/>
                                      <a:tailEnd/>
                                    </a:ln>
                                    <a:effectLst/>
                                  </wps:spPr>
                                  <wps:bodyPr rot="0" vert="horz" wrap="square" lIns="0" tIns="0" rIns="0" bIns="0" anchor="t" anchorCtr="0" upright="1">
                                    <a:noAutofit/>
                                  </wps:bodyPr>
                                </wps:wsp>
                              </wpg:wgp>
                              <wpg:wgp>
                                <wpg:cNvPr id="1321837207" name="Group 778"/>
                                <wpg:cNvGrpSpPr>
                                  <a:grpSpLocks/>
                                </wpg:cNvGrpSpPr>
                                <wpg:grpSpPr bwMode="auto">
                                  <a:xfrm>
                                    <a:off x="445135" y="1059815"/>
                                    <a:ext cx="255905" cy="464185"/>
                                    <a:chOff x="2055" y="9030"/>
                                    <a:chExt cx="403" cy="731"/>
                                  </a:xfrm>
                                </wpg:grpSpPr>
                                <wps:wsp>
                                  <wps:cNvPr id="171886816" name="AutoShape 779"/>
                                  <wps:cNvCnPr>
                                    <a:cxnSpLocks/>
                                  </wps:cNvCnPr>
                                  <wps:spPr bwMode="auto">
                                    <a:xfrm>
                                      <a:off x="2067" y="9487"/>
                                      <a:ext cx="388" cy="1"/>
                                    </a:xfrm>
                                    <a:prstGeom prst="straightConnector1">
                                      <a:avLst/>
                                    </a:prstGeom>
                                    <a:noFill/>
                                    <a:ln w="9525">
                                      <a:solidFill>
                                        <a:srgbClr val="000000"/>
                                      </a:solidFill>
                                      <a:round/>
                                      <a:headEnd/>
                                      <a:tailEnd/>
                                    </a:ln>
                                    <a:effectLst/>
                                  </wps:spPr>
                                  <wps:bodyPr/>
                                </wps:wsp>
                                <wps:wsp>
                                  <wps:cNvPr id="1527849273" name="AutoShape 780"/>
                                  <wps:cNvCnPr>
                                    <a:cxnSpLocks/>
                                  </wps:cNvCnPr>
                                  <wps:spPr bwMode="auto">
                                    <a:xfrm flipH="1" flipV="1">
                                      <a:off x="2055" y="9200"/>
                                      <a:ext cx="3" cy="281"/>
                                    </a:xfrm>
                                    <a:prstGeom prst="straightConnector1">
                                      <a:avLst/>
                                    </a:prstGeom>
                                    <a:noFill/>
                                    <a:ln w="9525">
                                      <a:solidFill>
                                        <a:srgbClr val="000000"/>
                                      </a:solidFill>
                                      <a:round/>
                                      <a:headEnd/>
                                      <a:tailEnd/>
                                    </a:ln>
                                    <a:effectLst/>
                                  </wps:spPr>
                                  <wps:bodyPr/>
                                </wps:wsp>
                                <wps:wsp>
                                  <wps:cNvPr id="698186127" name="AutoShape 781"/>
                                  <wps:cNvCnPr>
                                    <a:cxnSpLocks/>
                                  </wps:cNvCnPr>
                                  <wps:spPr bwMode="auto">
                                    <a:xfrm flipH="1" flipV="1">
                                      <a:off x="2455" y="9210"/>
                                      <a:ext cx="3" cy="281"/>
                                    </a:xfrm>
                                    <a:prstGeom prst="straightConnector1">
                                      <a:avLst/>
                                    </a:prstGeom>
                                    <a:noFill/>
                                    <a:ln w="9525">
                                      <a:solidFill>
                                        <a:srgbClr val="000000"/>
                                      </a:solidFill>
                                      <a:round/>
                                      <a:headEnd/>
                                      <a:tailEnd/>
                                    </a:ln>
                                    <a:effectLst/>
                                  </wps:spPr>
                                  <wps:bodyPr/>
                                </wps:wsp>
                                <wps:wsp>
                                  <wps:cNvPr id="1862182392" name="AutoShape 782"/>
                                  <wps:cNvCnPr>
                                    <a:cxnSpLocks/>
                                  </wps:cNvCnPr>
                                  <wps:spPr bwMode="auto">
                                    <a:xfrm>
                                      <a:off x="2067" y="9317"/>
                                      <a:ext cx="388" cy="1"/>
                                    </a:xfrm>
                                    <a:prstGeom prst="straightConnector1">
                                      <a:avLst/>
                                    </a:prstGeom>
                                    <a:noFill/>
                                    <a:ln w="9525">
                                      <a:solidFill>
                                        <a:srgbClr val="000000"/>
                                      </a:solidFill>
                                      <a:round/>
                                      <a:headEnd/>
                                      <a:tailEnd/>
                                    </a:ln>
                                    <a:effectLst/>
                                  </wps:spPr>
                                  <wps:bodyPr/>
                                </wps:wsp>
                                <wps:wsp>
                                  <wps:cNvPr id="668246186" name="AutoShape 783"/>
                                  <wps:cNvCnPr>
                                    <a:cxnSpLocks/>
                                  </wps:cNvCnPr>
                                  <wps:spPr bwMode="auto">
                                    <a:xfrm flipH="1" flipV="1">
                                      <a:off x="2265" y="9030"/>
                                      <a:ext cx="3" cy="281"/>
                                    </a:xfrm>
                                    <a:prstGeom prst="straightConnector1">
                                      <a:avLst/>
                                    </a:prstGeom>
                                    <a:noFill/>
                                    <a:ln w="9525">
                                      <a:solidFill>
                                        <a:srgbClr val="000000"/>
                                      </a:solidFill>
                                      <a:round/>
                                      <a:headEnd/>
                                      <a:tailEnd/>
                                    </a:ln>
                                    <a:effectLst/>
                                  </wps:spPr>
                                  <wps:bodyPr/>
                                </wps:wsp>
                                <wps:wsp>
                                  <wps:cNvPr id="102719715" name="AutoShape 784"/>
                                  <wps:cNvCnPr>
                                    <a:cxnSpLocks/>
                                  </wps:cNvCnPr>
                                  <wps:spPr bwMode="auto">
                                    <a:xfrm flipH="1" flipV="1">
                                      <a:off x="2255" y="9480"/>
                                      <a:ext cx="3" cy="281"/>
                                    </a:xfrm>
                                    <a:prstGeom prst="straightConnector1">
                                      <a:avLst/>
                                    </a:prstGeom>
                                    <a:noFill/>
                                    <a:ln w="9525">
                                      <a:solidFill>
                                        <a:srgbClr val="000000"/>
                                      </a:solidFill>
                                      <a:round/>
                                      <a:headEnd/>
                                      <a:tailEnd/>
                                    </a:ln>
                                    <a:effectLst/>
                                  </wps:spPr>
                                  <wps:bodyPr/>
                                </wps:wsp>
                              </wpg:wgp>
                              <wps:wsp>
                                <wps:cNvPr id="1833494063" name="Text Box 785"/>
                                <wps:cNvSpPr txBox="1">
                                  <a:spLocks/>
                                </wps:cNvSpPr>
                                <wps:spPr bwMode="auto">
                                  <a:xfrm>
                                    <a:off x="1292225" y="1167765"/>
                                    <a:ext cx="368300" cy="323850"/>
                                  </a:xfrm>
                                  <a:prstGeom prst="rect">
                                    <a:avLst/>
                                  </a:prstGeom>
                                  <a:noFill/>
                                  <a:ln>
                                    <a:noFill/>
                                  </a:ln>
                                  <a:effectLst/>
                                </wps:spPr>
                                <wps:txbx>
                                  <w:txbxContent>
                                    <w:p w14:paraId="580116FD" w14:textId="77777777" w:rsidR="00A152B8" w:rsidRDefault="00A152B8" w:rsidP="00A152B8">
                                      <w:r>
                                        <w:t>k</w:t>
                                      </w:r>
                                      <w:r w:rsidRPr="005D30DB">
                                        <w:rPr>
                                          <w:vertAlign w:val="subscript"/>
                                        </w:rPr>
                                        <w:t>2</w:t>
                                      </w:r>
                                    </w:p>
                                  </w:txbxContent>
                                </wps:txbx>
                                <wps:bodyPr rot="0" vert="horz" wrap="square" lIns="0" tIns="0" rIns="0" bIns="0" anchor="t" anchorCtr="0" upright="1">
                                  <a:noAutofit/>
                                </wps:bodyPr>
                              </wps:wsp>
                              <wps:wsp>
                                <wps:cNvPr id="984232418" name="Text Box 786"/>
                                <wps:cNvSpPr txBox="1">
                                  <a:spLocks/>
                                </wps:cNvSpPr>
                                <wps:spPr bwMode="auto">
                                  <a:xfrm>
                                    <a:off x="134620" y="1186815"/>
                                    <a:ext cx="445770" cy="368300"/>
                                  </a:xfrm>
                                  <a:prstGeom prst="rect">
                                    <a:avLst/>
                                  </a:prstGeom>
                                  <a:noFill/>
                                  <a:ln>
                                    <a:noFill/>
                                  </a:ln>
                                  <a:effectLst/>
                                </wps:spPr>
                                <wps:txbx>
                                  <w:txbxContent>
                                    <w:p w14:paraId="565F8C04" w14:textId="77777777" w:rsidR="00A152B8" w:rsidRPr="005D30DB" w:rsidRDefault="00A152B8" w:rsidP="00A152B8">
                                      <w:pPr>
                                        <w:rPr>
                                          <w:vertAlign w:val="subscript"/>
                                        </w:rPr>
                                      </w:pPr>
                                      <w:r>
                                        <w:rPr>
                                          <w:rFonts w:ascii="Symbol" w:hAnsi="Symbol"/>
                                        </w:rPr>
                                        <w:t></w:t>
                                      </w:r>
                                      <w:r>
                                        <w:rPr>
                                          <w:vertAlign w:val="subscript"/>
                                        </w:rPr>
                                        <w:t>2</w:t>
                                      </w:r>
                                    </w:p>
                                  </w:txbxContent>
                                </wps:txbx>
                                <wps:bodyPr rot="0" vert="horz" wrap="square" lIns="0" tIns="0" rIns="0" bIns="0" anchor="t" anchorCtr="0" upright="1">
                                  <a:noAutofit/>
                                </wps:bodyPr>
                              </wps:wsp>
                              <wps:wsp>
                                <wps:cNvPr id="1934116705" name="AutoShape 787"/>
                                <wps:cNvCnPr>
                                  <a:cxnSpLocks/>
                                </wps:cNvCnPr>
                                <wps:spPr bwMode="auto">
                                  <a:xfrm flipV="1">
                                    <a:off x="816610" y="37465"/>
                                    <a:ext cx="635" cy="316230"/>
                                  </a:xfrm>
                                  <a:prstGeom prst="straightConnector1">
                                    <a:avLst/>
                                  </a:prstGeom>
                                  <a:noFill/>
                                  <a:ln w="9525">
                                    <a:solidFill>
                                      <a:srgbClr val="000000"/>
                                    </a:solidFill>
                                    <a:round/>
                                    <a:headEnd/>
                                    <a:tailEnd type="triangle" w="med" len="med"/>
                                  </a:ln>
                                  <a:effectLst/>
                                </wps:spPr>
                                <wps:bodyPr/>
                              </wps:wsp>
                              <wps:wsp>
                                <wps:cNvPr id="1853682825" name="Text Box 788"/>
                                <wps:cNvSpPr txBox="1">
                                  <a:spLocks/>
                                </wps:cNvSpPr>
                                <wps:spPr bwMode="auto">
                                  <a:xfrm>
                                    <a:off x="904875" y="81915"/>
                                    <a:ext cx="368300" cy="323850"/>
                                  </a:xfrm>
                                  <a:prstGeom prst="rect">
                                    <a:avLst/>
                                  </a:prstGeom>
                                  <a:noFill/>
                                  <a:ln>
                                    <a:noFill/>
                                  </a:ln>
                                  <a:effectLst/>
                                </wps:spPr>
                                <wps:txbx>
                                  <w:txbxContent>
                                    <w:p w14:paraId="3D766188" w14:textId="77777777" w:rsidR="00A152B8" w:rsidRDefault="00A152B8" w:rsidP="00A152B8">
                                      <w:r>
                                        <w:t>f</w:t>
                                      </w:r>
                                      <w:r w:rsidRPr="005D30DB">
                                        <w:rPr>
                                          <w:vertAlign w:val="subscript"/>
                                        </w:rPr>
                                        <w:t>2</w:t>
                                      </w:r>
                                    </w:p>
                                  </w:txbxContent>
                                </wps:txbx>
                                <wps:bodyPr rot="0" vert="horz" wrap="square" lIns="0" tIns="0" rIns="0" bIns="0" anchor="t" anchorCtr="0" upright="1">
                                  <a:noAutofit/>
                                </wps:bodyPr>
                              </wps:wsp>
                              <wps:wsp>
                                <wps:cNvPr id="913234202" name="AutoShape 789"/>
                                <wps:cNvCnPr>
                                  <a:cxnSpLocks/>
                                </wps:cNvCnPr>
                                <wps:spPr bwMode="auto">
                                  <a:xfrm flipV="1">
                                    <a:off x="1877060" y="735965"/>
                                    <a:ext cx="27940" cy="1903730"/>
                                  </a:xfrm>
                                  <a:prstGeom prst="straightConnector1">
                                    <a:avLst/>
                                  </a:prstGeom>
                                  <a:noFill/>
                                  <a:ln w="9525">
                                    <a:solidFill>
                                      <a:srgbClr val="000000"/>
                                    </a:solidFill>
                                    <a:round/>
                                    <a:headEnd/>
                                    <a:tailEnd type="triangle" w="med" len="med"/>
                                  </a:ln>
                                  <a:effectLst/>
                                </wps:spPr>
                                <wps:bodyPr/>
                              </wps:wsp>
                              <wps:wsp>
                                <wps:cNvPr id="1280586948" name="Text Box 790"/>
                                <wps:cNvSpPr txBox="1">
                                  <a:spLocks/>
                                </wps:cNvSpPr>
                                <wps:spPr bwMode="auto">
                                  <a:xfrm>
                                    <a:off x="1984375" y="763270"/>
                                    <a:ext cx="133350" cy="323850"/>
                                  </a:xfrm>
                                  <a:prstGeom prst="rect">
                                    <a:avLst/>
                                  </a:prstGeom>
                                  <a:noFill/>
                                  <a:ln>
                                    <a:noFill/>
                                  </a:ln>
                                  <a:effectLst/>
                                </wps:spPr>
                                <wps:txbx>
                                  <w:txbxContent>
                                    <w:p w14:paraId="698E50AC" w14:textId="77777777" w:rsidR="00A152B8" w:rsidRDefault="00A152B8" w:rsidP="00A152B8">
                                      <w:r>
                                        <w:t>y</w:t>
                                      </w:r>
                                      <w:r w:rsidRPr="005D30DB">
                                        <w:rPr>
                                          <w:vertAlign w:val="subscript"/>
                                        </w:rPr>
                                        <w:t>2</w:t>
                                      </w:r>
                                    </w:p>
                                  </w:txbxContent>
                                </wps:txbx>
                                <wps:bodyPr rot="0" vert="horz" wrap="square" lIns="0" tIns="0" rIns="0" bIns="0" anchor="t" anchorCtr="0" upright="1">
                                  <a:noAutofit/>
                                </wps:bodyPr>
                              </wps:wsp>
                              <wps:wsp>
                                <wps:cNvPr id="1131350648" name="Rectangle 791"/>
                                <wps:cNvSpPr>
                                  <a:spLocks/>
                                </wps:cNvSpPr>
                                <wps:spPr bwMode="auto">
                                  <a:xfrm>
                                    <a:off x="226060" y="1385570"/>
                                    <a:ext cx="692150" cy="476250"/>
                                  </a:xfrm>
                                  <a:prstGeom prst="rect">
                                    <a:avLst/>
                                  </a:prstGeom>
                                  <a:noFill/>
                                  <a:ln>
                                    <a:noFill/>
                                  </a:ln>
                                  <a:effectLst/>
                                </wps:spPr>
                                <wps:bodyPr rot="0" vert="horz" wrap="square" lIns="0" tIns="0" rIns="0" bIns="0" anchor="t" anchorCtr="0" upright="1">
                                  <a:noAutofit/>
                                </wps:bodyPr>
                              </wps:wsp>
                              <wps:wsp>
                                <wps:cNvPr id="1815960595" name="Rectangle 792"/>
                                <wps:cNvSpPr>
                                  <a:spLocks/>
                                </wps:cNvSpPr>
                                <wps:spPr bwMode="auto">
                                  <a:xfrm>
                                    <a:off x="372110" y="1538605"/>
                                    <a:ext cx="926465" cy="634365"/>
                                  </a:xfrm>
                                  <a:prstGeom prst="rect">
                                    <a:avLst/>
                                  </a:prstGeom>
                                  <a:noFill/>
                                  <a:ln w="25400" algn="ctr">
                                    <a:solidFill>
                                      <a:srgbClr val="000000"/>
                                    </a:solidFill>
                                    <a:miter lim="800000"/>
                                    <a:headEnd/>
                                    <a:tailEnd/>
                                  </a:ln>
                                  <a:effectLst/>
                                </wps:spPr>
                                <wps:txbx>
                                  <w:txbxContent>
                                    <w:p w14:paraId="57BC459F" w14:textId="77777777" w:rsidR="00A152B8" w:rsidRDefault="00A152B8" w:rsidP="00A152B8">
                                      <w:pPr>
                                        <w:jc w:val="center"/>
                                      </w:pPr>
                                    </w:p>
                                    <w:p w14:paraId="6CC7C33E" w14:textId="77777777" w:rsidR="00A152B8" w:rsidRDefault="00A152B8" w:rsidP="00A152B8">
                                      <w:pPr>
                                        <w:jc w:val="center"/>
                                      </w:pPr>
                                      <w:r>
                                        <w:t>m</w:t>
                                      </w:r>
                                      <w:r>
                                        <w:rPr>
                                          <w:vertAlign w:val="subscript"/>
                                        </w:rPr>
                                        <w:t>1</w:t>
                                      </w:r>
                                    </w:p>
                                  </w:txbxContent>
                                </wps:txbx>
                                <wps:bodyPr rot="0" vert="horz" wrap="square" lIns="0" tIns="0" rIns="0" bIns="0" anchor="t" anchorCtr="0" upright="1">
                                  <a:noAutofit/>
                                </wps:bodyPr>
                              </wps:wsp>
                              <wpg:wgp>
                                <wpg:cNvPr id="773875697" name="Group 793"/>
                                <wpg:cNvGrpSpPr>
                                  <a:grpSpLocks/>
                                </wpg:cNvGrpSpPr>
                                <wpg:grpSpPr bwMode="auto">
                                  <a:xfrm>
                                    <a:off x="1013460" y="2179320"/>
                                    <a:ext cx="227330" cy="461645"/>
                                    <a:chOff x="3130" y="9353"/>
                                    <a:chExt cx="358" cy="1085"/>
                                  </a:xfrm>
                                </wpg:grpSpPr>
                                <wps:wsp>
                                  <wps:cNvPr id="501404833" name="Freeform 794"/>
                                  <wps:cNvSpPr>
                                    <a:spLocks/>
                                  </wps:cNvSpPr>
                                  <wps:spPr bwMode="auto">
                                    <a:xfrm>
                                      <a:off x="3130" y="9353"/>
                                      <a:ext cx="340" cy="367"/>
                                    </a:xfrm>
                                    <a:custGeom>
                                      <a:avLst/>
                                      <a:gdLst>
                                        <a:gd name="T0" fmla="*/ 0 w 340"/>
                                        <a:gd name="T1" fmla="*/ 0 h 367"/>
                                        <a:gd name="T2" fmla="*/ 340 w 340"/>
                                        <a:gd name="T3" fmla="*/ 196 h 367"/>
                                        <a:gd name="T4" fmla="*/ 10 w 340"/>
                                        <a:gd name="T5" fmla="*/ 367 h 367"/>
                                      </a:gdLst>
                                      <a:ahLst/>
                                      <a:cxnLst>
                                        <a:cxn ang="0">
                                          <a:pos x="T0" y="T1"/>
                                        </a:cxn>
                                        <a:cxn ang="0">
                                          <a:pos x="T2" y="T3"/>
                                        </a:cxn>
                                        <a:cxn ang="0">
                                          <a:pos x="T4" y="T5"/>
                                        </a:cxn>
                                      </a:cxnLst>
                                      <a:rect l="0" t="0" r="r" b="b"/>
                                      <a:pathLst>
                                        <a:path w="340" h="367">
                                          <a:moveTo>
                                            <a:pt x="0" y="0"/>
                                          </a:moveTo>
                                          <a:lnTo>
                                            <a:pt x="340" y="196"/>
                                          </a:lnTo>
                                          <a:lnTo>
                                            <a:pt x="10" y="367"/>
                                          </a:lnTo>
                                        </a:path>
                                      </a:pathLst>
                                    </a:custGeom>
                                    <a:noFill/>
                                    <a:ln w="9525" cap="flat" cmpd="sng">
                                      <a:solidFill>
                                        <a:srgbClr val="000000"/>
                                      </a:solidFill>
                                      <a:prstDash val="solid"/>
                                      <a:round/>
                                      <a:headEnd/>
                                      <a:tailEnd/>
                                    </a:ln>
                                    <a:effectLst/>
                                  </wps:spPr>
                                  <wps:bodyPr rot="0" vert="horz" wrap="square" lIns="0" tIns="0" rIns="0" bIns="0" anchor="t" anchorCtr="0" upright="1">
                                    <a:noAutofit/>
                                  </wps:bodyPr>
                                </wps:wsp>
                                <wps:wsp>
                                  <wps:cNvPr id="594110701" name="Freeform 795"/>
                                  <wps:cNvSpPr>
                                    <a:spLocks/>
                                  </wps:cNvSpPr>
                                  <wps:spPr bwMode="auto">
                                    <a:xfrm>
                                      <a:off x="3139" y="9712"/>
                                      <a:ext cx="340" cy="367"/>
                                    </a:xfrm>
                                    <a:custGeom>
                                      <a:avLst/>
                                      <a:gdLst>
                                        <a:gd name="T0" fmla="*/ 0 w 340"/>
                                        <a:gd name="T1" fmla="*/ 0 h 367"/>
                                        <a:gd name="T2" fmla="*/ 340 w 340"/>
                                        <a:gd name="T3" fmla="*/ 196 h 367"/>
                                        <a:gd name="T4" fmla="*/ 10 w 340"/>
                                        <a:gd name="T5" fmla="*/ 367 h 367"/>
                                      </a:gdLst>
                                      <a:ahLst/>
                                      <a:cxnLst>
                                        <a:cxn ang="0">
                                          <a:pos x="T0" y="T1"/>
                                        </a:cxn>
                                        <a:cxn ang="0">
                                          <a:pos x="T2" y="T3"/>
                                        </a:cxn>
                                        <a:cxn ang="0">
                                          <a:pos x="T4" y="T5"/>
                                        </a:cxn>
                                      </a:cxnLst>
                                      <a:rect l="0" t="0" r="r" b="b"/>
                                      <a:pathLst>
                                        <a:path w="340" h="367">
                                          <a:moveTo>
                                            <a:pt x="0" y="0"/>
                                          </a:moveTo>
                                          <a:lnTo>
                                            <a:pt x="340" y="196"/>
                                          </a:lnTo>
                                          <a:lnTo>
                                            <a:pt x="10" y="367"/>
                                          </a:lnTo>
                                        </a:path>
                                      </a:pathLst>
                                    </a:custGeom>
                                    <a:noFill/>
                                    <a:ln w="9525" cap="flat" cmpd="sng">
                                      <a:solidFill>
                                        <a:srgbClr val="000000"/>
                                      </a:solidFill>
                                      <a:prstDash val="solid"/>
                                      <a:round/>
                                      <a:headEnd/>
                                      <a:tailEnd/>
                                    </a:ln>
                                    <a:effectLst/>
                                  </wps:spPr>
                                  <wps:bodyPr rot="0" vert="horz" wrap="square" lIns="0" tIns="0" rIns="0" bIns="0" anchor="t" anchorCtr="0" upright="1">
                                    <a:noAutofit/>
                                  </wps:bodyPr>
                                </wps:wsp>
                                <wps:wsp>
                                  <wps:cNvPr id="852122078" name="Freeform 796"/>
                                  <wps:cNvSpPr>
                                    <a:spLocks/>
                                  </wps:cNvSpPr>
                                  <wps:spPr bwMode="auto">
                                    <a:xfrm>
                                      <a:off x="3148" y="10071"/>
                                      <a:ext cx="340" cy="367"/>
                                    </a:xfrm>
                                    <a:custGeom>
                                      <a:avLst/>
                                      <a:gdLst>
                                        <a:gd name="T0" fmla="*/ 0 w 340"/>
                                        <a:gd name="T1" fmla="*/ 0 h 367"/>
                                        <a:gd name="T2" fmla="*/ 340 w 340"/>
                                        <a:gd name="T3" fmla="*/ 196 h 367"/>
                                        <a:gd name="T4" fmla="*/ 10 w 340"/>
                                        <a:gd name="T5" fmla="*/ 367 h 367"/>
                                      </a:gdLst>
                                      <a:ahLst/>
                                      <a:cxnLst>
                                        <a:cxn ang="0">
                                          <a:pos x="T0" y="T1"/>
                                        </a:cxn>
                                        <a:cxn ang="0">
                                          <a:pos x="T2" y="T3"/>
                                        </a:cxn>
                                        <a:cxn ang="0">
                                          <a:pos x="T4" y="T5"/>
                                        </a:cxn>
                                      </a:cxnLst>
                                      <a:rect l="0" t="0" r="r" b="b"/>
                                      <a:pathLst>
                                        <a:path w="340" h="367">
                                          <a:moveTo>
                                            <a:pt x="0" y="0"/>
                                          </a:moveTo>
                                          <a:lnTo>
                                            <a:pt x="340" y="196"/>
                                          </a:lnTo>
                                          <a:lnTo>
                                            <a:pt x="10" y="367"/>
                                          </a:lnTo>
                                        </a:path>
                                      </a:pathLst>
                                    </a:custGeom>
                                    <a:noFill/>
                                    <a:ln w="9525" cap="flat" cmpd="sng">
                                      <a:solidFill>
                                        <a:srgbClr val="000000"/>
                                      </a:solidFill>
                                      <a:prstDash val="solid"/>
                                      <a:round/>
                                      <a:headEnd/>
                                      <a:tailEnd/>
                                    </a:ln>
                                    <a:effectLst/>
                                  </wps:spPr>
                                  <wps:bodyPr rot="0" vert="horz" wrap="square" lIns="0" tIns="0" rIns="0" bIns="0" anchor="t" anchorCtr="0" upright="1">
                                    <a:noAutofit/>
                                  </wps:bodyPr>
                                </wps:wsp>
                              </wpg:wgp>
                              <wpg:wgp>
                                <wpg:cNvPr id="968709744" name="Group 797"/>
                                <wpg:cNvGrpSpPr>
                                  <a:grpSpLocks/>
                                </wpg:cNvGrpSpPr>
                                <wpg:grpSpPr bwMode="auto">
                                  <a:xfrm>
                                    <a:off x="451485" y="2183765"/>
                                    <a:ext cx="255905" cy="464185"/>
                                    <a:chOff x="2055" y="9030"/>
                                    <a:chExt cx="403" cy="731"/>
                                  </a:xfrm>
                                </wpg:grpSpPr>
                                <wps:wsp>
                                  <wps:cNvPr id="405113602" name="AutoShape 798"/>
                                  <wps:cNvCnPr>
                                    <a:cxnSpLocks/>
                                  </wps:cNvCnPr>
                                  <wps:spPr bwMode="auto">
                                    <a:xfrm>
                                      <a:off x="2067" y="9487"/>
                                      <a:ext cx="388" cy="1"/>
                                    </a:xfrm>
                                    <a:prstGeom prst="straightConnector1">
                                      <a:avLst/>
                                    </a:prstGeom>
                                    <a:noFill/>
                                    <a:ln w="9525">
                                      <a:solidFill>
                                        <a:srgbClr val="000000"/>
                                      </a:solidFill>
                                      <a:round/>
                                      <a:headEnd/>
                                      <a:tailEnd/>
                                    </a:ln>
                                    <a:effectLst/>
                                  </wps:spPr>
                                  <wps:bodyPr/>
                                </wps:wsp>
                                <wps:wsp>
                                  <wps:cNvPr id="144423609" name="AutoShape 799"/>
                                  <wps:cNvCnPr>
                                    <a:cxnSpLocks/>
                                  </wps:cNvCnPr>
                                  <wps:spPr bwMode="auto">
                                    <a:xfrm flipH="1" flipV="1">
                                      <a:off x="2055" y="9200"/>
                                      <a:ext cx="3" cy="281"/>
                                    </a:xfrm>
                                    <a:prstGeom prst="straightConnector1">
                                      <a:avLst/>
                                    </a:prstGeom>
                                    <a:noFill/>
                                    <a:ln w="9525">
                                      <a:solidFill>
                                        <a:srgbClr val="000000"/>
                                      </a:solidFill>
                                      <a:round/>
                                      <a:headEnd/>
                                      <a:tailEnd/>
                                    </a:ln>
                                    <a:effectLst/>
                                  </wps:spPr>
                                  <wps:bodyPr/>
                                </wps:wsp>
                                <wps:wsp>
                                  <wps:cNvPr id="81939976" name="AutoShape 800"/>
                                  <wps:cNvCnPr>
                                    <a:cxnSpLocks/>
                                  </wps:cNvCnPr>
                                  <wps:spPr bwMode="auto">
                                    <a:xfrm flipH="1" flipV="1">
                                      <a:off x="2455" y="9210"/>
                                      <a:ext cx="3" cy="281"/>
                                    </a:xfrm>
                                    <a:prstGeom prst="straightConnector1">
                                      <a:avLst/>
                                    </a:prstGeom>
                                    <a:noFill/>
                                    <a:ln w="9525">
                                      <a:solidFill>
                                        <a:srgbClr val="000000"/>
                                      </a:solidFill>
                                      <a:round/>
                                      <a:headEnd/>
                                      <a:tailEnd/>
                                    </a:ln>
                                    <a:effectLst/>
                                  </wps:spPr>
                                  <wps:bodyPr/>
                                </wps:wsp>
                                <wps:wsp>
                                  <wps:cNvPr id="1744643874" name="AutoShape 801"/>
                                  <wps:cNvCnPr>
                                    <a:cxnSpLocks/>
                                  </wps:cNvCnPr>
                                  <wps:spPr bwMode="auto">
                                    <a:xfrm>
                                      <a:off x="2067" y="9317"/>
                                      <a:ext cx="388" cy="1"/>
                                    </a:xfrm>
                                    <a:prstGeom prst="straightConnector1">
                                      <a:avLst/>
                                    </a:prstGeom>
                                    <a:noFill/>
                                    <a:ln w="9525">
                                      <a:solidFill>
                                        <a:srgbClr val="000000"/>
                                      </a:solidFill>
                                      <a:round/>
                                      <a:headEnd/>
                                      <a:tailEnd/>
                                    </a:ln>
                                    <a:effectLst/>
                                  </wps:spPr>
                                  <wps:bodyPr/>
                                </wps:wsp>
                                <wps:wsp>
                                  <wps:cNvPr id="1718079181" name="AutoShape 802"/>
                                  <wps:cNvCnPr>
                                    <a:cxnSpLocks/>
                                  </wps:cNvCnPr>
                                  <wps:spPr bwMode="auto">
                                    <a:xfrm flipH="1" flipV="1">
                                      <a:off x="2265" y="9030"/>
                                      <a:ext cx="3" cy="281"/>
                                    </a:xfrm>
                                    <a:prstGeom prst="straightConnector1">
                                      <a:avLst/>
                                    </a:prstGeom>
                                    <a:noFill/>
                                    <a:ln w="9525">
                                      <a:solidFill>
                                        <a:srgbClr val="000000"/>
                                      </a:solidFill>
                                      <a:round/>
                                      <a:headEnd/>
                                      <a:tailEnd/>
                                    </a:ln>
                                    <a:effectLst/>
                                  </wps:spPr>
                                  <wps:bodyPr/>
                                </wps:wsp>
                                <wps:wsp>
                                  <wps:cNvPr id="2138748342" name="AutoShape 803"/>
                                  <wps:cNvCnPr>
                                    <a:cxnSpLocks/>
                                  </wps:cNvCnPr>
                                  <wps:spPr bwMode="auto">
                                    <a:xfrm flipH="1" flipV="1">
                                      <a:off x="2255" y="9480"/>
                                      <a:ext cx="3" cy="281"/>
                                    </a:xfrm>
                                    <a:prstGeom prst="straightConnector1">
                                      <a:avLst/>
                                    </a:prstGeom>
                                    <a:noFill/>
                                    <a:ln w="9525">
                                      <a:solidFill>
                                        <a:srgbClr val="000000"/>
                                      </a:solidFill>
                                      <a:round/>
                                      <a:headEnd/>
                                      <a:tailEnd/>
                                    </a:ln>
                                    <a:effectLst/>
                                  </wps:spPr>
                                  <wps:bodyPr/>
                                </wps:wsp>
                              </wpg:wgp>
                              <wps:wsp>
                                <wps:cNvPr id="1990612621" name="Text Box 804"/>
                                <wps:cNvSpPr txBox="1">
                                  <a:spLocks/>
                                </wps:cNvSpPr>
                                <wps:spPr bwMode="auto">
                                  <a:xfrm>
                                    <a:off x="1298575" y="2291715"/>
                                    <a:ext cx="368300" cy="323850"/>
                                  </a:xfrm>
                                  <a:prstGeom prst="rect">
                                    <a:avLst/>
                                  </a:prstGeom>
                                  <a:noFill/>
                                  <a:ln>
                                    <a:noFill/>
                                  </a:ln>
                                  <a:effectLst/>
                                </wps:spPr>
                                <wps:txbx>
                                  <w:txbxContent>
                                    <w:p w14:paraId="22548B03" w14:textId="77777777" w:rsidR="00A152B8" w:rsidRDefault="00A152B8" w:rsidP="00A152B8">
                                      <w:r>
                                        <w:t>k</w:t>
                                      </w:r>
                                      <w:r>
                                        <w:rPr>
                                          <w:vertAlign w:val="subscript"/>
                                        </w:rPr>
                                        <w:t>1</w:t>
                                      </w:r>
                                    </w:p>
                                  </w:txbxContent>
                                </wps:txbx>
                                <wps:bodyPr rot="0" vert="horz" wrap="square" lIns="0" tIns="0" rIns="0" bIns="0" anchor="t" anchorCtr="0" upright="1">
                                  <a:noAutofit/>
                                </wps:bodyPr>
                              </wps:wsp>
                              <wps:wsp>
                                <wps:cNvPr id="1628634687" name="Text Box 805"/>
                                <wps:cNvSpPr txBox="1">
                                  <a:spLocks/>
                                </wps:cNvSpPr>
                                <wps:spPr bwMode="auto">
                                  <a:xfrm>
                                    <a:off x="115570" y="2310765"/>
                                    <a:ext cx="445770" cy="368300"/>
                                  </a:xfrm>
                                  <a:prstGeom prst="rect">
                                    <a:avLst/>
                                  </a:prstGeom>
                                  <a:noFill/>
                                  <a:ln>
                                    <a:noFill/>
                                  </a:ln>
                                  <a:effectLst/>
                                </wps:spPr>
                                <wps:txbx>
                                  <w:txbxContent>
                                    <w:p w14:paraId="784B094D" w14:textId="77777777" w:rsidR="00A152B8" w:rsidRPr="005D30DB" w:rsidRDefault="00A152B8" w:rsidP="00A152B8">
                                      <w:pPr>
                                        <w:rPr>
                                          <w:vertAlign w:val="subscript"/>
                                        </w:rPr>
                                      </w:pPr>
                                      <w:r>
                                        <w:rPr>
                                          <w:rFonts w:ascii="Symbol" w:hAnsi="Symbol"/>
                                        </w:rPr>
                                        <w:t></w:t>
                                      </w:r>
                                      <w:r>
                                        <w:rPr>
                                          <w:rFonts w:ascii="Symbol" w:hAnsi="Symbol"/>
                                          <w:vertAlign w:val="subscript"/>
                                        </w:rPr>
                                        <w:t></w:t>
                                      </w:r>
                                    </w:p>
                                  </w:txbxContent>
                                </wps:txbx>
                                <wps:bodyPr rot="0" vert="horz" wrap="square" lIns="0" tIns="0" rIns="0" bIns="0" anchor="t" anchorCtr="0" upright="1">
                                  <a:noAutofit/>
                                </wps:bodyPr>
                              </wps:wsp>
                              <wps:wsp>
                                <wps:cNvPr id="333242222" name="AutoShape 806"/>
                                <wps:cNvCnPr>
                                  <a:cxnSpLocks/>
                                </wps:cNvCnPr>
                                <wps:spPr bwMode="auto">
                                  <a:xfrm flipV="1">
                                    <a:off x="822960" y="1161415"/>
                                    <a:ext cx="635" cy="316230"/>
                                  </a:xfrm>
                                  <a:prstGeom prst="straightConnector1">
                                    <a:avLst/>
                                  </a:prstGeom>
                                  <a:noFill/>
                                  <a:ln w="9525">
                                    <a:solidFill>
                                      <a:srgbClr val="000000"/>
                                    </a:solidFill>
                                    <a:round/>
                                    <a:headEnd/>
                                    <a:tailEnd type="triangle" w="med" len="med"/>
                                  </a:ln>
                                  <a:effectLst/>
                                </wps:spPr>
                                <wps:bodyPr/>
                              </wps:wsp>
                              <wps:wsp>
                                <wps:cNvPr id="548939411" name="Text Box 807"/>
                                <wps:cNvSpPr txBox="1">
                                  <a:spLocks/>
                                </wps:cNvSpPr>
                                <wps:spPr bwMode="auto">
                                  <a:xfrm>
                                    <a:off x="873125" y="1205865"/>
                                    <a:ext cx="368300" cy="323850"/>
                                  </a:xfrm>
                                  <a:prstGeom prst="rect">
                                    <a:avLst/>
                                  </a:prstGeom>
                                  <a:noFill/>
                                  <a:ln>
                                    <a:noFill/>
                                  </a:ln>
                                  <a:effectLst/>
                                </wps:spPr>
                                <wps:txbx>
                                  <w:txbxContent>
                                    <w:p w14:paraId="233A4EDD" w14:textId="77777777" w:rsidR="00A152B8" w:rsidRDefault="00A152B8" w:rsidP="00A152B8">
                                      <w:r>
                                        <w:t>f</w:t>
                                      </w:r>
                                      <w:r>
                                        <w:rPr>
                                          <w:vertAlign w:val="subscript"/>
                                        </w:rPr>
                                        <w:t>1</w:t>
                                      </w:r>
                                    </w:p>
                                  </w:txbxContent>
                                </wps:txbx>
                                <wps:bodyPr rot="0" vert="horz" wrap="square" lIns="0" tIns="0" rIns="0" bIns="0" anchor="t" anchorCtr="0" upright="1">
                                  <a:noAutofit/>
                                </wps:bodyPr>
                              </wps:wsp>
                              <wps:wsp>
                                <wps:cNvPr id="1448100341" name="AutoShape 808"/>
                                <wps:cNvCnPr>
                                  <a:cxnSpLocks/>
                                </wps:cNvCnPr>
                                <wps:spPr bwMode="auto">
                                  <a:xfrm flipV="1">
                                    <a:off x="1533525" y="1859915"/>
                                    <a:ext cx="13335" cy="781050"/>
                                  </a:xfrm>
                                  <a:prstGeom prst="straightConnector1">
                                    <a:avLst/>
                                  </a:prstGeom>
                                  <a:noFill/>
                                  <a:ln w="9525">
                                    <a:solidFill>
                                      <a:srgbClr val="000000"/>
                                    </a:solidFill>
                                    <a:round/>
                                    <a:headEnd/>
                                    <a:tailEnd type="triangle" w="med" len="med"/>
                                  </a:ln>
                                  <a:effectLst/>
                                </wps:spPr>
                                <wps:bodyPr/>
                              </wps:wsp>
                              <wps:wsp>
                                <wps:cNvPr id="632814083" name="Text Box 809"/>
                                <wps:cNvSpPr txBox="1">
                                  <a:spLocks/>
                                </wps:cNvSpPr>
                                <wps:spPr bwMode="auto">
                                  <a:xfrm>
                                    <a:off x="1577975" y="2031365"/>
                                    <a:ext cx="196850" cy="323850"/>
                                  </a:xfrm>
                                  <a:prstGeom prst="rect">
                                    <a:avLst/>
                                  </a:prstGeom>
                                  <a:noFill/>
                                  <a:ln>
                                    <a:noFill/>
                                  </a:ln>
                                  <a:effectLst/>
                                </wps:spPr>
                                <wps:txbx>
                                  <w:txbxContent>
                                    <w:p w14:paraId="30881A9D" w14:textId="77777777" w:rsidR="00A152B8" w:rsidRDefault="00A152B8" w:rsidP="00A152B8">
                                      <w:r>
                                        <w:t>y</w:t>
                                      </w:r>
                                      <w:r>
                                        <w:rPr>
                                          <w:vertAlign w:val="subscript"/>
                                        </w:rPr>
                                        <w:t>1</w:t>
                                      </w:r>
                                    </w:p>
                                  </w:txbxContent>
                                </wps:txbx>
                                <wps:bodyPr rot="0" vert="horz" wrap="square" lIns="0" tIns="0" rIns="0" bIns="0" anchor="t" anchorCtr="0" upright="1">
                                  <a:noAutofit/>
                                </wps:bodyPr>
                              </wps:wsp>
                              <wps:wsp>
                                <wps:cNvPr id="1012544787" name="AutoShape 810"/>
                                <wps:cNvCnPr>
                                  <a:cxnSpLocks/>
                                </wps:cNvCnPr>
                                <wps:spPr bwMode="auto">
                                  <a:xfrm>
                                    <a:off x="83820" y="2666365"/>
                                    <a:ext cx="2183130" cy="635"/>
                                  </a:xfrm>
                                  <a:prstGeom prst="straightConnector1">
                                    <a:avLst/>
                                  </a:prstGeom>
                                  <a:noFill/>
                                  <a:ln w="38100">
                                    <a:solidFill>
                                      <a:srgbClr val="000000"/>
                                    </a:solidFill>
                                    <a:round/>
                                    <a:headEnd/>
                                    <a:tailEnd/>
                                  </a:ln>
                                  <a:effectLst/>
                                </wps:spPr>
                                <wps:bodyPr/>
                              </wps:wsp>
                              <wps:wsp>
                                <wps:cNvPr id="501454204" name="AutoShape 811"/>
                                <wps:cNvCnPr>
                                  <a:cxnSpLocks/>
                                </wps:cNvCnPr>
                                <wps:spPr bwMode="auto">
                                  <a:xfrm>
                                    <a:off x="1390650" y="729615"/>
                                    <a:ext cx="660400" cy="635"/>
                                  </a:xfrm>
                                  <a:prstGeom prst="straightConnector1">
                                    <a:avLst/>
                                  </a:prstGeom>
                                  <a:noFill/>
                                  <a:ln w="9525">
                                    <a:solidFill>
                                      <a:srgbClr val="000000"/>
                                    </a:solidFill>
                                    <a:round/>
                                    <a:headEnd/>
                                    <a:tailEnd/>
                                  </a:ln>
                                  <a:effectLst/>
                                </wps:spPr>
                                <wps:bodyPr/>
                              </wps:wsp>
                              <wps:wsp>
                                <wps:cNvPr id="848425232" name="AutoShape 812"/>
                                <wps:cNvCnPr>
                                  <a:cxnSpLocks/>
                                </wps:cNvCnPr>
                                <wps:spPr bwMode="auto">
                                  <a:xfrm>
                                    <a:off x="1371600" y="1859915"/>
                                    <a:ext cx="374650" cy="635"/>
                                  </a:xfrm>
                                  <a:prstGeom prst="straightConnector1">
                                    <a:avLst/>
                                  </a:prstGeom>
                                  <a:noFill/>
                                  <a:ln w="9525">
                                    <a:solidFill>
                                      <a:srgbClr val="000000"/>
                                    </a:solidFill>
                                    <a:round/>
                                    <a:headEnd/>
                                    <a:tailEnd/>
                                  </a:ln>
                                  <a:effectLst/>
                                </wps:spPr>
                                <wps:bodyPr/>
                              </wps:wsp>
                            </wpc:wpc>
                          </a:graphicData>
                        </a:graphic>
                        <wp14:sizeRelH relativeFrom="page">
                          <wp14:pctWidth>0</wp14:pctWidth>
                        </wp14:sizeRelH>
                        <wp14:sizeRelV relativeFrom="page">
                          <wp14:pctHeight>0</wp14:pctHeight>
                        </wp14:sizeRelV>
                      </wp:anchor>
                    </w:drawing>
                  </mc:Choice>
                  <mc:Fallback>
                    <w:pict>
                      <v:group w14:anchorId="51950552" id="Canvas 1747887076" o:spid="_x0000_s1218" editas="canvas" style="position:absolute;margin-left:.75pt;margin-top:0;width:193.75pt;height:215.65pt;z-index:-251656704;mso-position-horizontal-relative:text;mso-position-vertical-relative:text" coordsize="24606,273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">
                        <v:shape id="_x0000_s1219" type="#_x0000_t75" style="position:absolute;width:24606;height:27387;visibility:visible;mso-wrap-style:square">
                          <v:fill o:detectmouseclick="t"/>
                          <v:path o:connecttype="none"/>
                        </v:shape>
                        <v:rect id="Rectangle 771" o:spid="_x0000_s1220" style="position:absolute;left:2197;top:2616;width:6921;height:4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" filled="f" stroked="f">
                          <v:textbox inset="0,0,0,0"/>
                        </v:rect>
                        <v:rect id="Rectangle 772" o:spid="_x0000_s1221" style="position:absolute;left:6705;top:7696;width:9150;height:9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" filled="f" stroked="f">
                          <v:textbox inset="0,0,0,0"/>
                        </v:rect>
                        <v:rect id="Rectangle 773" o:spid="_x0000_s1222" style="position:absolute;left:3657;top:4146;width:9265;height:63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" filled="f" strokeweight="2pt">
                          <v:path arrowok="t"/>
                          <v:textbox inset="0,0,0,0">
                            <w:txbxContent>
                              <w:p w14:paraId="6717FA06" w14:textId="77777777" w:rsidR="00A152B8" w:rsidRDefault="00A152B8" w:rsidP="00A152B8">
                                <w:pPr>
                                  <w:jc w:val="center"/>
                                </w:pPr>
                              </w:p>
                              <w:p w14:paraId="1DDF9551" w14:textId="77777777" w:rsidR="00A152B8" w:rsidRDefault="00A152B8" w:rsidP="00A152B8">
                                <w:pPr>
                                  <w:jc w:val="center"/>
                                </w:pPr>
                                <w:r>
                                  <w:t>m</w:t>
                                </w:r>
                                <w:r w:rsidRPr="005D30DB">
                                  <w:rPr>
                                    <w:vertAlign w:val="subscript"/>
                                  </w:rPr>
                                  <w:t>2</w:t>
                                </w:r>
                              </w:p>
                            </w:txbxContent>
                          </v:textbox>
                        </v:rect>
                        <v:group id="Group 774" o:spid="_x0000_s1223" style="position:absolute;left:10071;top:10553;width:2273;height:4617" coordorigin="3130,9353" coordsize="358,1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">
                          <v:shape id="Freeform 775" o:spid="_x0000_s1224" style="position:absolute;left:3130;top:9353;width:340;height:367;visibility:visible;mso-wrap-style:square;v-text-anchor:top" coordsize="340,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" path="m,l340,196,10,367e" filled="f">
                            <v:path arrowok="t" o:connecttype="custom" o:connectlocs="0,0;340,196;10,367" o:connectangles="0,0,0"/>
                          </v:shape>
                          <v:shape id="Freeform 776" o:spid="_x0000_s1225" style="position:absolute;left:3139;top:9712;width:340;height:367;visibility:visible;mso-wrap-style:square;v-text-anchor:top" coordsize="340,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" path="m,l340,196,10,367e" filled="f">
                            <v:path arrowok="t" o:connecttype="custom" o:connectlocs="0,0;340,196;10,367" o:connectangles="0,0,0"/>
                          </v:shape>
                          <v:shape id="Freeform 777" o:spid="_x0000_s1226" style="position:absolute;left:3148;top:10071;width:340;height:367;visibility:visible;mso-wrap-style:square;v-text-anchor:top" coordsize="340,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" path="m,l340,196,10,367e" filled="f">
                            <v:path arrowok="t" o:connecttype="custom" o:connectlocs="0,0;340,196;10,367" o:connectangles="0,0,0"/>
                          </v:shape>
                        </v:group>
                        <v:group id="Group 778" o:spid="_x0000_s1227" style="position:absolute;left:4451;top:10598;width:2559;height:4642" coordorigin="2055,9030" coordsize="40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">
                          <v:shape id="AutoShape 779" o:spid="_x0000_s1228" type="#_x0000_t32" style="position:absolute;left:2067;top:9487;width:388;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">
                            <o:lock v:ext="edit" shapetype="f"/>
                          </v:shape>
                          <v:shape id="AutoShape 780" o:spid="_x0000_s1229" type="#_x0000_t32" style="position:absolute;left:2055;top:920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">
                            <o:lock v:ext="edit" shapetype="f"/>
                          </v:shape>
                          <v:shape id="AutoShape 781" o:spid="_x0000_s1230" type="#_x0000_t32" style="position:absolute;left:2455;top:921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">
                            <o:lock v:ext="edit" shapetype="f"/>
                          </v:shape>
                          <v:shape id="AutoShape 782" o:spid="_x0000_s1231" type="#_x0000_t32" style="position:absolute;left:2067;top:9317;width:388;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">
                            <o:lock v:ext="edit" shapetype="f"/>
                          </v:shape>
                          <v:shape id="AutoShape 783" o:spid="_x0000_s1232" type="#_x0000_t32" style="position:absolute;left:2265;top:903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">
                            <o:lock v:ext="edit" shapetype="f"/>
                          </v:shape>
                          <v:shape id="AutoShape 784" o:spid="_x0000_s1233" type="#_x0000_t32" style="position:absolute;left:2255;top:948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">
                            <o:lock v:ext="edit" shapetype="f"/>
                          </v:shape>
                        </v:group>
                        <v:shape id="Text Box 785" o:spid="_x0000_s1234" type="#_x0000_t202" style="position:absolute;left:12922;top:11677;width:3683;height:3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" filled="f" stroked="f">
                          <v:textbox inset="0,0,0,0">
                            <w:txbxContent>
                              <w:p w14:paraId="580116FD" w14:textId="77777777" w:rsidR="00A152B8" w:rsidRDefault="00A152B8" w:rsidP="00A152B8">
                                <w:r>
                                  <w:t>k</w:t>
                                </w:r>
                                <w:r w:rsidRPr="005D30DB">
                                  <w:rPr>
                                    <w:vertAlign w:val="subscript"/>
                                  </w:rPr>
                                  <w:t>2</w:t>
                                </w:r>
                              </w:p>
                            </w:txbxContent>
                          </v:textbox>
                        </v:shape>
                        <v:shape id="Text Box 786" o:spid="_x0000_s1235" type="#_x0000_t202" style="position:absolute;left:1346;top:11868;width:4457;height:3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" filled="f" stroked="f">
                          <v:textbox inset="0,0,0,0">
                            <w:txbxContent>
                              <w:p w14:paraId="565F8C04" w14:textId="77777777" w:rsidR="00A152B8" w:rsidRPr="005D30DB" w:rsidRDefault="00A152B8" w:rsidP="00A152B8">
                                <w:pPr>
                                  <w:rPr>
                                    <w:vertAlign w:val="subscript"/>
                                  </w:rPr>
                                </w:pPr>
                                <w:r>
                                  <w:rPr>
                                    <w:rFonts w:ascii="Symbol" w:hAnsi="Symbol"/>
                                  </w:rPr>
                                  <w:t></w:t>
                                </w:r>
                                <w:r>
                                  <w:rPr>
                                    <w:vertAlign w:val="subscript"/>
                                  </w:rPr>
                                  <w:t>2</w:t>
                                </w:r>
                              </w:p>
                            </w:txbxContent>
                          </v:textbox>
                        </v:shape>
                        <v:shape id="AutoShape 787" o:spid="_x0000_s1236" type="#_x0000_t32" style="position:absolute;left:8166;top:374;width:6;height:31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">
                          <v:stroke endarrow="block"/>
                          <o:lock v:ext="edit" shapetype="f"/>
                        </v:shape>
                        <v:shape id="Text Box 788" o:spid="_x0000_s1237" type="#_x0000_t202" style="position:absolute;left:9048;top:819;width:3683;height:3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" filled="f" stroked="f">
                          <v:textbox inset="0,0,0,0">
                            <w:txbxContent>
                              <w:p w14:paraId="3D766188" w14:textId="77777777" w:rsidR="00A152B8" w:rsidRDefault="00A152B8" w:rsidP="00A152B8">
                                <w:r>
                                  <w:t>f</w:t>
                                </w:r>
                                <w:r w:rsidRPr="005D30DB">
                                  <w:rPr>
                                    <w:vertAlign w:val="subscript"/>
                                  </w:rPr>
                                  <w:t>2</w:t>
                                </w:r>
                              </w:p>
                            </w:txbxContent>
                          </v:textbox>
                        </v:shape>
                        <v:shape id="AutoShape 789" o:spid="_x0000_s1238" type="#_x0000_t32" style="position:absolute;left:18770;top:7359;width:280;height:1903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">
                          <v:stroke endarrow="block"/>
                          <o:lock v:ext="edit" shapetype="f"/>
                        </v:shape>
                        <v:shape id="Text Box 790" o:spid="_x0000_s1239" type="#_x0000_t202" style="position:absolute;left:19843;top:7632;width:1334;height:3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" filled="f" stroked="f">
                          <v:textbox inset="0,0,0,0">
                            <w:txbxContent>
                              <w:p w14:paraId="698E50AC" w14:textId="77777777" w:rsidR="00A152B8" w:rsidRDefault="00A152B8" w:rsidP="00A152B8">
                                <w:r>
                                  <w:t>y</w:t>
                                </w:r>
                                <w:r w:rsidRPr="005D30DB">
                                  <w:rPr>
                                    <w:vertAlign w:val="subscript"/>
                                  </w:rPr>
                                  <w:t>2</w:t>
                                </w:r>
                              </w:p>
                            </w:txbxContent>
                          </v:textbox>
                        </v:shape>
                        <v:rect id="Rectangle 791" o:spid="_x0000_s1240" style="position:absolute;left:2260;top:13855;width:6922;height:4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" filled="f" stroked="f">
                          <v:textbox inset="0,0,0,0"/>
                        </v:rect>
                        <v:rect id="Rectangle 792" o:spid="_x0000_s1241" style="position:absolute;left:3721;top:15386;width:9264;height:63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" filled="f" strokeweight="2pt">
                          <v:path arrowok="t"/>
                          <v:textbox inset="0,0,0,0">
                            <w:txbxContent>
                              <w:p w14:paraId="57BC459F" w14:textId="77777777" w:rsidR="00A152B8" w:rsidRDefault="00A152B8" w:rsidP="00A152B8">
                                <w:pPr>
                                  <w:jc w:val="center"/>
                                </w:pPr>
                              </w:p>
                              <w:p w14:paraId="6CC7C33E" w14:textId="77777777" w:rsidR="00A152B8" w:rsidRDefault="00A152B8" w:rsidP="00A152B8">
                                <w:pPr>
                                  <w:jc w:val="center"/>
                                </w:pPr>
                                <w:r>
                                  <w:t>m</w:t>
                                </w:r>
                                <w:r>
                                  <w:rPr>
                                    <w:vertAlign w:val="subscript"/>
                                  </w:rPr>
                                  <w:t>1</w:t>
                                </w:r>
                              </w:p>
                            </w:txbxContent>
                          </v:textbox>
                        </v:rect>
                        <v:group id="Group 793" o:spid="_x0000_s1242" style="position:absolute;left:10134;top:21793;width:2273;height:4616" coordorigin="3130,9353" coordsize="358,1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">
                          <v:shape id="Freeform 794" o:spid="_x0000_s1243" style="position:absolute;left:3130;top:9353;width:340;height:367;visibility:visible;mso-wrap-style:square;v-text-anchor:top" coordsize="340,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" path="m,l340,196,10,367e" filled="f">
                            <v:path arrowok="t" o:connecttype="custom" o:connectlocs="0,0;340,196;10,367" o:connectangles="0,0,0"/>
                          </v:shape>
                          <v:shape id="Freeform 795" o:spid="_x0000_s1244" style="position:absolute;left:3139;top:9712;width:340;height:367;visibility:visible;mso-wrap-style:square;v-text-anchor:top" coordsize="340,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" path="m,l340,196,10,367e" filled="f">
                            <v:path arrowok="t" o:connecttype="custom" o:connectlocs="0,0;340,196;10,367" o:connectangles="0,0,0"/>
                          </v:shape>
                          <v:shape id="Freeform 796" o:spid="_x0000_s1245" style="position:absolute;left:3148;top:10071;width:340;height:367;visibility:visible;mso-wrap-style:square;v-text-anchor:top" coordsize="340,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" path="m,l340,196,10,367e" filled="f">
                            <v:path arrowok="t" o:connecttype="custom" o:connectlocs="0,0;340,196;10,367" o:connectangles="0,0,0"/>
                          </v:shape>
                        </v:group>
                        <v:group id="Group 797" o:spid="_x0000_s1246" style="position:absolute;left:4514;top:21837;width:2559;height:4642" coordorigin="2055,9030" coordsize="40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">
                          <v:shape id="AutoShape 798" o:spid="_x0000_s1247" type="#_x0000_t32" style="position:absolute;left:2067;top:9487;width:388;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">
                            <o:lock v:ext="edit" shapetype="f"/>
                          </v:shape>
                          <v:shape id="AutoShape 799" o:spid="_x0000_s1248" type="#_x0000_t32" style="position:absolute;left:2055;top:920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">
                            <o:lock v:ext="edit" shapetype="f"/>
                          </v:shape>
                          <v:shape id="AutoShape 800" o:spid="_x0000_s1249" type="#_x0000_t32" style="position:absolute;left:2455;top:921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">
                            <o:lock v:ext="edit" shapetype="f"/>
                          </v:shape>
                          <v:shape id="AutoShape 801" o:spid="_x0000_s1250" type="#_x0000_t32" style="position:absolute;left:2067;top:9317;width:388;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">
                            <o:lock v:ext="edit" shapetype="f"/>
                          </v:shape>
                          <v:shape id="AutoShape 802" o:spid="_x0000_s1251" type="#_x0000_t32" style="position:absolute;left:2265;top:903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">
                            <o:lock v:ext="edit" shapetype="f"/>
                          </v:shape>
                          <v:shape id="AutoShape 803" o:spid="_x0000_s1252" type="#_x0000_t32" style="position:absolute;left:2255;top:948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">
                            <o:lock v:ext="edit" shapetype="f"/>
                          </v:shape>
                        </v:group>
                        <v:shape id="Text Box 804" o:spid="_x0000_s1253" type="#_x0000_t202" style="position:absolute;left:12985;top:22917;width:3683;height:3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" filled="f" stroked="f">
                          <v:textbox inset="0,0,0,0">
                            <w:txbxContent>
                              <w:p w14:paraId="22548B03" w14:textId="77777777" w:rsidR="00A152B8" w:rsidRDefault="00A152B8" w:rsidP="00A152B8">
                                <w:r>
                                  <w:t>k</w:t>
                                </w:r>
                                <w:r>
                                  <w:rPr>
                                    <w:vertAlign w:val="subscript"/>
                                  </w:rPr>
                                  <w:t>1</w:t>
                                </w:r>
                              </w:p>
                            </w:txbxContent>
                          </v:textbox>
                        </v:shape>
                        <v:shape id="Text Box 805" o:spid="_x0000_s1254" type="#_x0000_t202" style="position:absolute;left:1155;top:23107;width:4458;height:3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" filled="f" stroked="f">
                          <v:textbox inset="0,0,0,0">
                            <w:txbxContent>
                              <w:p w14:paraId="784B094D" w14:textId="77777777" w:rsidR="00A152B8" w:rsidRPr="005D30DB" w:rsidRDefault="00A152B8" w:rsidP="00A152B8">
                                <w:pPr>
                                  <w:rPr>
                                    <w:vertAlign w:val="subscript"/>
                                  </w:rPr>
                                </w:pPr>
                                <w:r>
                                  <w:rPr>
                                    <w:rFonts w:ascii="Symbol" w:hAnsi="Symbol"/>
                                  </w:rPr>
                                  <w:t></w:t>
                                </w:r>
                                <w:r>
                                  <w:rPr>
                                    <w:rFonts w:ascii="Symbol" w:hAnsi="Symbol"/>
                                    <w:vertAlign w:val="subscript"/>
                                  </w:rPr>
                                  <w:t></w:t>
                                </w:r>
                              </w:p>
                            </w:txbxContent>
                          </v:textbox>
                        </v:shape>
                        <v:shape id="AutoShape 806" o:spid="_x0000_s1255" type="#_x0000_t32" style="position:absolute;left:8229;top:11614;width:6;height:31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">
                          <v:stroke endarrow="block"/>
                          <o:lock v:ext="edit" shapetype="f"/>
                        </v:shape>
                        <v:shape id="Text Box 807" o:spid="_x0000_s1256" type="#_x0000_t202" style="position:absolute;left:8731;top:12058;width:3683;height:3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" filled="f" stroked="f">
                          <v:textbox inset="0,0,0,0">
                            <w:txbxContent>
                              <w:p w14:paraId="233A4EDD" w14:textId="77777777" w:rsidR="00A152B8" w:rsidRDefault="00A152B8" w:rsidP="00A152B8">
                                <w:r>
                                  <w:t>f</w:t>
                                </w:r>
                                <w:r>
                                  <w:rPr>
                                    <w:vertAlign w:val="subscript"/>
                                  </w:rPr>
                                  <w:t>1</w:t>
                                </w:r>
                              </w:p>
                            </w:txbxContent>
                          </v:textbox>
                        </v:shape>
                        <v:shape id="AutoShape 808" o:spid="_x0000_s1257" type="#_x0000_t32" style="position:absolute;left:15335;top:18599;width:133;height:781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">
                          <v:stroke endarrow="block"/>
                          <o:lock v:ext="edit" shapetype="f"/>
                        </v:shape>
                        <v:shape id="Text Box 809" o:spid="_x0000_s1258" type="#_x0000_t202" style="position:absolute;left:15779;top:20313;width:1969;height:3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" filled="f" stroked="f">
                          <v:textbox inset="0,0,0,0">
                            <w:txbxContent>
                              <w:p w14:paraId="30881A9D" w14:textId="77777777" w:rsidR="00A152B8" w:rsidRDefault="00A152B8" w:rsidP="00A152B8">
                                <w:r>
                                  <w:t>y</w:t>
                                </w:r>
                                <w:r>
                                  <w:rPr>
                                    <w:vertAlign w:val="subscript"/>
                                  </w:rPr>
                                  <w:t>1</w:t>
                                </w:r>
                              </w:p>
                            </w:txbxContent>
                          </v:textbox>
                        </v:shape>
                        <v:shape id="AutoShape 810" o:spid="_x0000_s1259" type="#_x0000_t32" style="position:absolute;left:838;top:26663;width:21831;height: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" strokeweight="3pt">
                          <o:lock v:ext="edit" shapetype="f"/>
                        </v:shape>
                        <v:shape id="AutoShape 811" o:spid="_x0000_s1260" type="#_x0000_t32" style="position:absolute;left:13906;top:7296;width:6604;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">
                          <o:lock v:ext="edit" shapetype="f"/>
                        </v:shape>
                        <v:shape id="AutoShape 812" o:spid="_x0000_s1261" type="#_x0000_t32" style="position:absolute;left:13716;top:18599;width:3746;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">
                          <o:lock v:ext="edit" shapetype="f"/>
                        </v:shape>
                        <w10:wrap type="tight"/>
                      </v:group>
                    </w:pict>
                  </mc:Fallback>
                </mc:AlternateContent>
              </w:r>
            </w:ins>
          </w:p>
        </w:tc>
      </w:tr>
    </w:tbl>
    <w:p w14:paraId="102380BC" w14:textId="77777777" w:rsidR="00A152B8" w:rsidRDefault="00A152B8" w:rsidP="00A152B8">
      <w:pPr>
        <w:spacing w:before="240"/>
        <w:rPr>
          <w:ins w:id="432" w:author="John S. Biggins" w:date="2023-09-28T15:51:00Z"/>
          <w:rFonts w:ascii="Courier New" w:hAnsi="Courier New" w:cs="Courier New"/>
          <w:lang w:val="en-GB"/>
        </w:rPr>
      </w:pPr>
      <w:ins w:id="433" w:author="John S. Biggins" w:date="2023-09-28T15:51:00Z">
        <w:r>
          <w:rPr>
            <w:lang w:val="en-GB"/>
          </w:rPr>
          <w:t xml:space="preserve"> A one degree of freedom example is shown below, for sensible parameter values. Make sure that you can reproduce it.</w:t>
        </w:r>
      </w:ins>
    </w:p>
    <w:p w14:paraId="3D0E6F49" w14:textId="77777777" w:rsidR="00A152B8" w:rsidRDefault="00A152B8" w:rsidP="00A152B8">
      <w:pPr>
        <w:ind w:left="-142"/>
        <w:jc w:val="center"/>
        <w:rPr>
          <w:ins w:id="434" w:author="John S. Biggins" w:date="2023-09-28T15:51:00Z"/>
        </w:rPr>
      </w:pPr>
    </w:p>
    <w:p w14:paraId="6DD005D4" w14:textId="77777777" w:rsidR="00A152B8" w:rsidRDefault="00405347" w:rsidP="00A152B8">
      <w:pPr>
        <w:jc w:val="center"/>
        <w:rPr>
          <w:ins w:id="435" w:author="John S. Biggins" w:date="2023-09-28T15:51:00Z"/>
          <w:i/>
          <w:iCs/>
        </w:rPr>
      </w:pPr>
      <w:ins w:id="436" w:author="John S. Biggins" w:date="2023-09-28T15:51:00Z">
        <w:r>
          <w:rPr>
            <w:i/>
            <w:noProof/>
          </w:rPr>
          <w:drawing>
            <wp:inline distT="0" distB="0" distL="0" distR="0" wp14:anchorId="0EAC5BE5" wp14:editId="13ACAF21">
              <wp:extent cx="6191250" cy="3018790"/>
              <wp:effectExtent l="0" t="0" r="0" b="0"/>
              <wp:docPr id="119" name="Picture 17" descr="A screen 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A screen shot of a computer&#10;&#10;Description automatically generated"/>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91250" cy="3018790"/>
                      </a:xfrm>
                      <a:prstGeom prst="rect">
                        <a:avLst/>
                      </a:prstGeom>
                      <a:noFill/>
                      <a:ln>
                        <a:noFill/>
                      </a:ln>
                    </pic:spPr>
                  </pic:pic>
                </a:graphicData>
              </a:graphic>
            </wp:inline>
          </w:drawing>
        </w:r>
      </w:ins>
    </w:p>
    <w:p w14:paraId="607C8CB3" w14:textId="77777777" w:rsidR="00A152B8" w:rsidRPr="00A74C96" w:rsidRDefault="00A152B8" w:rsidP="00A152B8">
      <w:pPr>
        <w:rPr>
          <w:ins w:id="437" w:author="John S. Biggins" w:date="2023-09-28T15:51:00Z"/>
          <w:rFonts w:ascii="Courier New" w:hAnsi="Courier New" w:cs="Courier New"/>
          <w:b/>
          <w:bCs/>
          <w:sz w:val="20"/>
          <w:szCs w:val="20"/>
        </w:rPr>
      </w:pPr>
      <w:ins w:id="438" w:author="John S. Biggins" w:date="2023-09-28T15:51:00Z">
        <w:r w:rsidRPr="00102F34">
          <w:rPr>
            <w:i/>
            <w:iCs/>
          </w:rPr>
          <w:t>Figure</w:t>
        </w:r>
        <w:r>
          <w:rPr>
            <w:i/>
            <w:iCs/>
          </w:rPr>
          <w:t xml:space="preserve"> 4</w:t>
        </w:r>
        <w:r w:rsidRPr="00102F34">
          <w:rPr>
            <w:i/>
            <w:iCs/>
          </w:rPr>
          <w:t xml:space="preserve">: Screenshot of </w:t>
        </w:r>
        <w:r>
          <w:rPr>
            <w:i/>
            <w:iCs/>
          </w:rPr>
          <w:t>the Figure</w:t>
        </w:r>
        <w:r w:rsidRPr="00102F34">
          <w:rPr>
            <w:i/>
            <w:iCs/>
          </w:rPr>
          <w:t xml:space="preserve"> window</w:t>
        </w:r>
        <w:r>
          <w:rPr>
            <w:i/>
            <w:iCs/>
          </w:rPr>
          <w:t xml:space="preserve"> for</w:t>
        </w:r>
        <w:r>
          <w:rPr>
            <w:rFonts w:ascii="Courier New" w:hAnsi="Courier New" w:cs="Courier New"/>
            <w:sz w:val="20"/>
            <w:szCs w:val="20"/>
            <w:lang w:val="en-GB"/>
          </w:rPr>
          <w:t xml:space="preserve"> m</w:t>
        </w:r>
        <w:r w:rsidRPr="00A74C96">
          <w:rPr>
            <w:rFonts w:ascii="Courier New" w:hAnsi="Courier New" w:cs="Courier New"/>
            <w:sz w:val="20"/>
            <w:szCs w:val="20"/>
            <w:vertAlign w:val="subscript"/>
            <w:lang w:val="en-GB"/>
          </w:rPr>
          <w:t>1</w:t>
        </w:r>
        <w:r>
          <w:rPr>
            <w:rFonts w:ascii="Courier New" w:hAnsi="Courier New" w:cs="Courier New"/>
            <w:sz w:val="20"/>
            <w:szCs w:val="20"/>
            <w:lang w:val="en-GB"/>
          </w:rPr>
          <w:t>=7.88, k</w:t>
        </w:r>
        <w:r w:rsidRPr="00A74C96">
          <w:rPr>
            <w:rFonts w:ascii="Courier New" w:hAnsi="Courier New" w:cs="Courier New"/>
            <w:sz w:val="20"/>
            <w:szCs w:val="20"/>
            <w:vertAlign w:val="subscript"/>
            <w:lang w:val="en-GB"/>
          </w:rPr>
          <w:t>1</w:t>
        </w:r>
        <w:r>
          <w:rPr>
            <w:rFonts w:ascii="Courier New" w:hAnsi="Courier New" w:cs="Courier New"/>
            <w:sz w:val="20"/>
            <w:szCs w:val="20"/>
            <w:lang w:val="en-GB"/>
          </w:rPr>
          <w:t>=4200</w:t>
        </w:r>
        <w:r w:rsidRPr="00B273F2">
          <w:rPr>
            <w:rFonts w:ascii="Courier New" w:hAnsi="Courier New" w:cs="Courier New"/>
            <w:sz w:val="20"/>
            <w:szCs w:val="20"/>
            <w:lang w:val="en-GB"/>
          </w:rPr>
          <w:t xml:space="preserve">, </w:t>
        </w:r>
        <w:r w:rsidRPr="00A74C96">
          <w:rPr>
            <w:rFonts w:ascii="Courier New" w:hAnsi="Courier New" w:cs="Courier New"/>
            <w:sz w:val="20"/>
            <w:szCs w:val="20"/>
          </w:rPr>
          <w:t>λ</w:t>
        </w:r>
        <w:r w:rsidRPr="00A74C96">
          <w:rPr>
            <w:rFonts w:ascii="Courier New" w:hAnsi="Courier New" w:cs="Courier New"/>
            <w:sz w:val="20"/>
            <w:szCs w:val="20"/>
            <w:vertAlign w:val="subscript"/>
          </w:rPr>
          <w:t>1</w:t>
        </w:r>
        <w:r w:rsidRPr="00A74C96">
          <w:rPr>
            <w:rFonts w:ascii="Courier New" w:hAnsi="Courier New" w:cs="Courier New"/>
            <w:sz w:val="20"/>
            <w:szCs w:val="20"/>
          </w:rPr>
          <w:t xml:space="preserve">=3.96, </w:t>
        </w:r>
        <w:r w:rsidRPr="00B273F2">
          <w:rPr>
            <w:rFonts w:ascii="Courier New" w:hAnsi="Courier New" w:cs="Courier New"/>
            <w:sz w:val="20"/>
            <w:szCs w:val="20"/>
            <w:lang w:val="en-GB"/>
          </w:rPr>
          <w:t>f1=</w:t>
        </w:r>
        <w:r>
          <w:rPr>
            <w:rFonts w:ascii="Courier New" w:hAnsi="Courier New" w:cs="Courier New"/>
            <w:sz w:val="20"/>
            <w:szCs w:val="20"/>
            <w:lang w:val="en-GB"/>
          </w:rPr>
          <w:t>0.5</w:t>
        </w:r>
      </w:ins>
    </w:p>
    <w:p w14:paraId="252EA471" w14:textId="77777777" w:rsidR="00571B9B" w:rsidRDefault="00A152B8" w:rsidP="00571B9B">
      <w:pPr>
        <w:spacing w:before="240"/>
        <w:rPr>
          <w:lang w:val="en-GB"/>
        </w:rPr>
      </w:pPr>
      <w:ins w:id="439" w:author="John S. Biggins" w:date="2023-09-28T15:51:00Z">
        <w:r>
          <w:rPr>
            <w:lang w:val="en-GB"/>
          </w:rPr>
          <w:t xml:space="preserve">Note that SI units are assumed throughout: </w:t>
        </w:r>
        <w:r>
          <w:rPr>
            <w:lang w:val="en-GB"/>
          </w:rPr>
          <w:br/>
        </w:r>
        <w:r>
          <w:rPr>
            <w:lang w:val="en-GB"/>
          </w:rPr>
          <w:tab/>
          <w:t>mass   kg</w:t>
        </w:r>
        <w:r>
          <w:rPr>
            <w:lang w:val="en-GB"/>
          </w:rPr>
          <w:tab/>
        </w:r>
        <w:r>
          <w:rPr>
            <w:lang w:val="en-GB"/>
          </w:rPr>
          <w:tab/>
          <w:t>stiffness   N/m</w:t>
        </w:r>
        <w:r>
          <w:rPr>
            <w:lang w:val="en-GB"/>
          </w:rPr>
          <w:tab/>
        </w:r>
        <w:r>
          <w:rPr>
            <w:lang w:val="en-GB"/>
          </w:rPr>
          <w:tab/>
        </w:r>
        <w:r>
          <w:rPr>
            <w:lang w:val="en-GB"/>
          </w:rPr>
          <w:tab/>
          <w:t>damping   Ns/m</w:t>
        </w:r>
        <w:r>
          <w:rPr>
            <w:lang w:val="en-GB"/>
          </w:rPr>
          <w:br/>
        </w:r>
        <w:r>
          <w:rPr>
            <w:lang w:val="en-GB"/>
          </w:rPr>
          <w:tab/>
          <w:t>force   N</w:t>
        </w:r>
        <w:r>
          <w:rPr>
            <w:lang w:val="en-GB"/>
          </w:rPr>
          <w:tab/>
        </w:r>
        <w:r>
          <w:rPr>
            <w:lang w:val="en-GB"/>
          </w:rPr>
          <w:tab/>
          <w:t>displacement   m</w:t>
        </w:r>
        <w:r>
          <w:rPr>
            <w:lang w:val="en-GB"/>
          </w:rPr>
          <w:br/>
        </w:r>
        <w:r>
          <w:rPr>
            <w:lang w:val="en-GB"/>
          </w:rPr>
          <w:tab/>
          <w:t>time   s</w:t>
        </w:r>
        <w:r>
          <w:rPr>
            <w:lang w:val="en-GB"/>
          </w:rPr>
          <w:tab/>
        </w:r>
        <w:r>
          <w:rPr>
            <w:lang w:val="en-GB"/>
          </w:rPr>
          <w:tab/>
        </w:r>
        <w:r>
          <w:rPr>
            <w:lang w:val="en-GB"/>
          </w:rPr>
          <w:tab/>
          <w:t xml:space="preserve">frequency   rad/s or </w:t>
        </w:r>
        <w:proofErr w:type="gramStart"/>
        <w:r>
          <w:rPr>
            <w:lang w:val="en-GB"/>
          </w:rPr>
          <w:t>Hz</w:t>
        </w:r>
        <w:proofErr w:type="gramEnd"/>
        <w:r>
          <w:rPr>
            <w:lang w:val="en-GB"/>
          </w:rPr>
          <w:t xml:space="preserve">  </w:t>
        </w:r>
      </w:ins>
    </w:p>
    <w:p w14:paraId="09674EBB" w14:textId="77777777" w:rsidR="00571B9B" w:rsidRDefault="00571B9B" w:rsidP="00571B9B">
      <w:pPr>
        <w:spacing w:before="240"/>
      </w:pPr>
    </w:p>
    <w:p w14:paraId="5B4420F1" w14:textId="77777777" w:rsidR="00A152B8" w:rsidRDefault="00571B9B" w:rsidP="0093181B">
      <w:pPr>
        <w:pStyle w:val="Heading1"/>
        <w:spacing w:before="0"/>
        <w:rPr>
          <w:ins w:id="440" w:author="John S. Biggins" w:date="2023-09-28T15:51:00Z"/>
        </w:rPr>
      </w:pPr>
      <w:r>
        <w:br w:type="page"/>
      </w:r>
      <w:ins w:id="441" w:author="John S. Biggins" w:date="2023-09-28T15:51:00Z">
        <w:r w:rsidR="00A152B8">
          <w:lastRenderedPageBreak/>
          <w:t>4   Single Degree-of-freedom analysis</w:t>
        </w:r>
      </w:ins>
    </w:p>
    <w:p w14:paraId="5FB0A28D" w14:textId="77777777" w:rsidR="00A152B8" w:rsidRDefault="00A152B8" w:rsidP="00A152B8">
      <w:pPr>
        <w:spacing w:before="240"/>
        <w:rPr>
          <w:ins w:id="442" w:author="John S. Biggins" w:date="2023-09-28T15:51:00Z"/>
          <w:lang w:val="en-GB"/>
        </w:rPr>
      </w:pPr>
      <w:ins w:id="443" w:author="John S. Biggins" w:date="2023-09-28T15:51:00Z">
        <w:r>
          <w:rPr>
            <w:lang w:val="en-GB"/>
          </w:rPr>
          <w:t>Although the model building has 3 degrees of freedom, we look at each vibration mode separately – it is a linear system, so the individual modes can be added together to find the complete response.</w:t>
        </w:r>
      </w:ins>
    </w:p>
    <w:p w14:paraId="1658F5BC" w14:textId="77777777" w:rsidR="00A152B8" w:rsidRPr="00A152B8" w:rsidRDefault="00A152B8" w:rsidP="00A152B8">
      <w:pPr>
        <w:spacing w:before="240"/>
        <w:rPr>
          <w:ins w:id="444" w:author="John S. Biggins" w:date="2023-09-28T15:51:00Z"/>
        </w:rPr>
      </w:pPr>
      <w:ins w:id="445" w:author="John S. Biggins" w:date="2023-09-28T15:51:00Z">
        <w:r>
          <w:rPr>
            <w:lang w:val="en-GB"/>
          </w:rPr>
          <w:t>First, we will set up the program to model the fundamental (lowest frequency) mode of the structure on its own, (</w:t>
        </w:r>
        <w:proofErr w:type="gramStart"/>
        <w:r>
          <w:rPr>
            <w:lang w:val="en-GB"/>
          </w:rPr>
          <w:t>i.e.</w:t>
        </w:r>
        <w:proofErr w:type="gramEnd"/>
        <w:r>
          <w:rPr>
            <w:lang w:val="en-GB"/>
          </w:rPr>
          <w:t xml:space="preserve"> without the addition of an absorber).  This may be modelled as a single mass-spring-dashpot combination, as shown in Fig 2.  Figure 5 shows some experimental measurements from one of the structures in the South Wing Mechanics Laboratory.  Draw a ‘best fit’ line though the </w:t>
        </w:r>
        <w:proofErr w:type="gramStart"/>
        <w:r>
          <w:rPr>
            <w:lang w:val="en-GB"/>
          </w:rPr>
          <w:t>points, and</w:t>
        </w:r>
        <w:proofErr w:type="gramEnd"/>
        <w:r>
          <w:rPr>
            <w:lang w:val="en-GB"/>
          </w:rPr>
          <w:t xml:space="preserve"> estimate the </w:t>
        </w:r>
        <w:r>
          <w:rPr>
            <w:i/>
            <w:iCs/>
            <w:lang w:val="en-GB"/>
          </w:rPr>
          <w:t>resonance</w:t>
        </w:r>
        <w:r w:rsidRPr="003D7C14">
          <w:rPr>
            <w:i/>
            <w:iCs/>
            <w:lang w:val="en-GB"/>
          </w:rPr>
          <w:t xml:space="preserve"> frequency</w:t>
        </w:r>
        <w:r>
          <w:rPr>
            <w:lang w:val="en-GB"/>
          </w:rPr>
          <w:t xml:space="preserve">.  Then, using a mass of 3.94 kg as an equivalent mass (see the Appendix to learn why this is an appropriate value to use), calculate the </w:t>
        </w:r>
        <w:r>
          <w:rPr>
            <w:i/>
            <w:iCs/>
            <w:lang w:val="en-GB"/>
          </w:rPr>
          <w:t>equivalent stiffness</w:t>
        </w:r>
        <w:r>
          <w:rPr>
            <w:lang w:val="en-GB"/>
          </w:rPr>
          <w:t xml:space="preserve"> such that the </w:t>
        </w:r>
        <w:r>
          <w:rPr>
            <w:i/>
            <w:iCs/>
            <w:lang w:val="en-GB"/>
          </w:rPr>
          <w:t>undamped natural frequency</w:t>
        </w:r>
        <w:r>
          <w:rPr>
            <w:lang w:val="en-GB"/>
          </w:rPr>
          <w:t xml:space="preserve"> of the computer model will have this value (This is OK for light damping </w:t>
        </w:r>
        <w:proofErr w:type="gramStart"/>
        <w:r>
          <w:rPr>
            <w:i/>
            <w:iCs/>
            <w:lang w:val="en-GB"/>
          </w:rPr>
          <w:t>i</w:t>
        </w:r>
      </w:ins>
      <w:r>
        <w:rPr>
          <w:i/>
          <w:iCs/>
          <w:lang w:val="en-GB"/>
        </w:rPr>
        <w:t>.</w:t>
      </w:r>
      <w:ins w:id="446" w:author="John S. Biggins" w:date="2023-09-28T15:51:00Z">
        <w:r>
          <w:rPr>
            <w:i/>
            <w:iCs/>
            <w:lang w:val="en-GB"/>
          </w:rPr>
          <w:t>e</w:t>
        </w:r>
      </w:ins>
      <w:r>
        <w:rPr>
          <w:i/>
          <w:iCs/>
          <w:lang w:val="en-GB"/>
        </w:rPr>
        <w:t>.</w:t>
      </w:r>
      <w:proofErr w:type="gramEnd"/>
      <w:ins w:id="447" w:author="John S. Biggins" w:date="2023-09-28T15:51:00Z">
        <w:r>
          <w:rPr>
            <w:lang w:val="en-GB"/>
          </w:rPr>
          <w:t xml:space="preserve"> </w:t>
        </w:r>
      </w:ins>
      <w:r w:rsidRPr="00A152B8">
        <w:t>ξ</w:t>
      </w:r>
      <w:r>
        <w:t xml:space="preserve"> &lt;&lt;1, </w:t>
      </w:r>
      <w:ins w:id="448" w:author="John S. Biggins" w:date="2023-09-28T15:51:00Z">
        <w:r>
          <w:rPr>
            <w:lang w:val="en-GB"/>
          </w:rPr>
          <w:t xml:space="preserve">for which </w:t>
        </w:r>
        <w:r w:rsidRPr="00D01060">
          <w:rPr>
            <w:lang w:val="en-GB"/>
          </w:rPr>
          <w:t>th</w:t>
        </w:r>
        <w:r>
          <w:rPr>
            <w:lang w:val="en-GB"/>
          </w:rPr>
          <w:t>e resonance</w:t>
        </w:r>
        <w:r w:rsidRPr="00D01060">
          <w:rPr>
            <w:lang w:val="en-GB"/>
          </w:rPr>
          <w:t xml:space="preserve"> frequency </w:t>
        </w:r>
        <w:r>
          <w:rPr>
            <w:lang w:val="en-GB"/>
          </w:rPr>
          <w:t>is</w:t>
        </w:r>
        <w:r w:rsidRPr="00D01060">
          <w:rPr>
            <w:lang w:val="en-GB"/>
          </w:rPr>
          <w:t xml:space="preserve"> the same as the undamped natural frequency</w:t>
        </w:r>
        <w:r>
          <w:rPr>
            <w:lang w:val="en-GB"/>
          </w:rPr>
          <w:t xml:space="preserve">: see equation 4).  You </w:t>
        </w:r>
        <w:r w:rsidRPr="00643A91">
          <w:rPr>
            <w:lang w:val="en-GB"/>
          </w:rPr>
          <w:t xml:space="preserve">should be </w:t>
        </w:r>
        <w:r w:rsidRPr="00643A91">
          <w:rPr>
            <w:color w:val="000000"/>
            <w:shd w:val="clear" w:color="auto" w:fill="FFFFFF"/>
          </w:rPr>
          <w:t xml:space="preserve">able to read frequencies from the graph </w:t>
        </w:r>
        <w:r>
          <w:rPr>
            <w:color w:val="000000"/>
            <w:shd w:val="clear" w:color="auto" w:fill="FFFFFF"/>
          </w:rPr>
          <w:t>accurate to</w:t>
        </w:r>
        <w:r w:rsidRPr="00643A91">
          <w:rPr>
            <w:color w:val="000000"/>
            <w:shd w:val="clear" w:color="auto" w:fill="FFFFFF"/>
          </w:rPr>
          <w:t xml:space="preserve"> around 0.01 Hz</w:t>
        </w:r>
        <w:r>
          <w:rPr>
            <w:color w:val="000000"/>
            <w:shd w:val="clear" w:color="auto" w:fill="FFFFFF"/>
          </w:rPr>
          <w:t>.</w:t>
        </w:r>
      </w:ins>
    </w:p>
    <w:p w14:paraId="6DD7E019" w14:textId="77777777" w:rsidR="00A152B8" w:rsidRPr="003F2A1B" w:rsidRDefault="00587B53" w:rsidP="00A152B8">
      <w:pPr>
        <w:spacing w:before="240"/>
        <w:rPr>
          <w:ins w:id="449" w:author="John S. Biggins" w:date="2023-09-28T15:51:00Z"/>
          <w:lang w:val="en-GB"/>
        </w:rPr>
      </w:pPr>
      <w:ins w:id="450" w:author="John S. Biggins" w:date="2023-09-28T15:51:00Z">
        <w:r w:rsidRPr="00380826">
          <w:rPr>
            <w:noProof/>
            <w:position w:val="-12"/>
            <w:lang w:val="en-GB"/>
          </w:rPr>
          <w:object w:dxaOrig="340" w:dyaOrig="340" w14:anchorId="76E1BAE3">
            <v:shape id="_x0000_i1042" type="#_x0000_t75" alt="" style="width:17.65pt;height:17.65pt;mso-width-percent:0;mso-height-percent:0;mso-width-percent:0;mso-height-percent:0" o:ole="">
              <v:imagedata r:id="rId36" o:title=""/>
            </v:shape>
            <o:OLEObject Type="Embed" ProgID="Equation.3" ShapeID="_x0000_i1042" DrawAspect="Content" ObjectID="_1757508749" r:id="rId85"/>
          </w:object>
        </w:r>
        <w:r w:rsidR="00A152B8">
          <w:rPr>
            <w:lang w:val="en-GB"/>
          </w:rPr>
          <w:t xml:space="preserve">=  ....................  (in </w:t>
        </w:r>
        <w:proofErr w:type="gramStart"/>
        <w:r w:rsidR="00A152B8">
          <w:rPr>
            <w:lang w:val="en-GB"/>
          </w:rPr>
          <w:t xml:space="preserve">Hz)   </w:t>
        </w:r>
        <w:proofErr w:type="gramEnd"/>
        <w:r w:rsidR="00A152B8">
          <w:rPr>
            <w:lang w:val="en-GB"/>
          </w:rPr>
          <w:t xml:space="preserve"> =   ...................  radians / second</w:t>
        </w:r>
        <w:proofErr w:type="gramStart"/>
        <w:r w:rsidR="00A152B8">
          <w:rPr>
            <w:lang w:val="en-GB"/>
          </w:rPr>
          <w:t xml:space="preserve">   (</w:t>
        </w:r>
        <w:proofErr w:type="spellStart"/>
        <w:proofErr w:type="gramEnd"/>
        <w:r w:rsidR="00A152B8">
          <w:rPr>
            <w:lang w:val="en-GB"/>
          </w:rPr>
          <w:t>nb</w:t>
        </w:r>
        <w:proofErr w:type="spellEnd"/>
        <w:r w:rsidR="00A152B8">
          <w:rPr>
            <w:lang w:val="en-GB"/>
          </w:rPr>
          <w:t xml:space="preserve">:   </w:t>
        </w:r>
        <w:r w:rsidR="00A152B8">
          <w:rPr>
            <w:rFonts w:ascii="Symbol" w:hAnsi="Symbol"/>
            <w:lang w:val="en-GB"/>
          </w:rPr>
          <w:t></w:t>
        </w:r>
        <w:r w:rsidR="00A152B8">
          <w:rPr>
            <w:lang w:val="en-GB"/>
          </w:rPr>
          <w:t xml:space="preserve"> = 2</w:t>
        </w:r>
        <w:r w:rsidR="00A152B8">
          <w:rPr>
            <w:rFonts w:ascii="Symbol" w:hAnsi="Symbol"/>
            <w:lang w:val="en-GB"/>
          </w:rPr>
          <w:t></w:t>
        </w:r>
        <w:r w:rsidR="00A152B8">
          <w:rPr>
            <w:lang w:val="en-GB"/>
          </w:rPr>
          <w:t xml:space="preserve"> f ) </w:t>
        </w:r>
      </w:ins>
    </w:p>
    <w:p w14:paraId="0DBCFEC5" w14:textId="77777777" w:rsidR="00A152B8" w:rsidRDefault="00A152B8" w:rsidP="00A152B8">
      <w:pPr>
        <w:spacing w:before="240"/>
        <w:rPr>
          <w:ins w:id="451" w:author="John S. Biggins" w:date="2023-09-28T15:51:00Z"/>
          <w:lang w:val="en-GB"/>
        </w:rPr>
      </w:pPr>
      <w:ins w:id="452" w:author="John S. Biggins" w:date="2023-09-28T15:51:00Z">
        <w:r>
          <w:rPr>
            <w:i/>
            <w:iCs/>
            <w:lang w:val="en-GB"/>
          </w:rPr>
          <w:t>m</w:t>
        </w:r>
        <w:r>
          <w:rPr>
            <w:lang w:val="en-GB"/>
          </w:rPr>
          <w:t xml:space="preserve"> = 3.94 kg     so     </w:t>
        </w:r>
        <w:r>
          <w:rPr>
            <w:i/>
            <w:iCs/>
            <w:lang w:val="en-GB"/>
          </w:rPr>
          <w:t>k</w:t>
        </w:r>
        <w:r>
          <w:rPr>
            <w:lang w:val="en-GB"/>
          </w:rPr>
          <w:t xml:space="preserve"> </w:t>
        </w:r>
        <w:proofErr w:type="gramStart"/>
        <w:r>
          <w:rPr>
            <w:lang w:val="en-GB"/>
          </w:rPr>
          <w:t>=  ........................</w:t>
        </w:r>
        <w:proofErr w:type="gramEnd"/>
        <w:r>
          <w:rPr>
            <w:lang w:val="en-GB"/>
          </w:rPr>
          <w:t xml:space="preserve">  N/m</w:t>
        </w:r>
      </w:ins>
    </w:p>
    <w:p w14:paraId="26867D65" w14:textId="5608E2DB" w:rsidR="00A152B8" w:rsidRPr="00AF166A" w:rsidRDefault="009E350E" w:rsidP="009E350E">
      <w:pPr>
        <w:spacing w:before="240"/>
        <w:ind w:left="-864"/>
        <w:jc w:val="right"/>
        <w:rPr>
          <w:ins w:id="453" w:author="John S. Biggins" w:date="2023-09-28T15:51:00Z"/>
        </w:rPr>
      </w:pPr>
      <w:r>
        <w:rPr>
          <w:noProof/>
        </w:rPr>
        <w:drawing>
          <wp:inline distT="0" distB="0" distL="0" distR="0" wp14:anchorId="2DF3CB78" wp14:editId="330751B9">
            <wp:extent cx="5753686" cy="3514666"/>
            <wp:effectExtent l="0" t="0" r="0" b="3810"/>
            <wp:docPr id="237176776" name="Picture 65"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76776" name="Picture 65" descr="A graph with blue dots&#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76402" cy="3528542"/>
                    </a:xfrm>
                    <a:prstGeom prst="rect">
                      <a:avLst/>
                    </a:prstGeom>
                  </pic:spPr>
                </pic:pic>
              </a:graphicData>
            </a:graphic>
          </wp:inline>
        </w:drawing>
      </w:r>
    </w:p>
    <w:p w14:paraId="10855D84" w14:textId="77777777" w:rsidR="00A152B8" w:rsidRPr="00E2208A" w:rsidRDefault="00A152B8" w:rsidP="00A152B8">
      <w:pPr>
        <w:jc w:val="center"/>
        <w:rPr>
          <w:ins w:id="454" w:author="John S. Biggins" w:date="2023-09-28T15:51:00Z"/>
          <w:i/>
          <w:iCs/>
          <w:lang w:val="en-GB"/>
        </w:rPr>
      </w:pPr>
      <w:ins w:id="455" w:author="John S. Biggins" w:date="2023-09-28T15:51:00Z">
        <w:r w:rsidRPr="00E2208A">
          <w:rPr>
            <w:i/>
            <w:iCs/>
            <w:lang w:val="en-GB"/>
          </w:rPr>
          <w:t xml:space="preserve">Figure </w:t>
        </w:r>
        <w:r>
          <w:rPr>
            <w:i/>
            <w:iCs/>
            <w:lang w:val="en-GB"/>
          </w:rPr>
          <w:t>5</w:t>
        </w:r>
        <w:r w:rsidRPr="00E2208A">
          <w:rPr>
            <w:i/>
            <w:iCs/>
            <w:lang w:val="en-GB"/>
          </w:rPr>
          <w:t>:  Experimental results</w:t>
        </w:r>
        <w:r>
          <w:rPr>
            <w:i/>
            <w:iCs/>
            <w:lang w:val="en-GB"/>
          </w:rPr>
          <w:t xml:space="preserve"> from the model structure with no absorber</w:t>
        </w:r>
      </w:ins>
    </w:p>
    <w:p w14:paraId="676151EA" w14:textId="77777777" w:rsidR="00A152B8" w:rsidRDefault="00A152B8" w:rsidP="00A152B8">
      <w:pPr>
        <w:spacing w:before="240"/>
        <w:rPr>
          <w:ins w:id="456" w:author="John S. Biggins" w:date="2023-09-28T15:51:00Z"/>
          <w:lang w:val="en-GB"/>
        </w:rPr>
      </w:pPr>
      <w:ins w:id="457" w:author="John S. Biggins" w:date="2023-09-28T15:51:00Z">
        <w:r>
          <w:rPr>
            <w:lang w:val="en-GB"/>
          </w:rPr>
          <w:t xml:space="preserve">Next, measure the </w:t>
        </w:r>
        <w:r w:rsidRPr="00E2208A">
          <w:rPr>
            <w:i/>
            <w:iCs/>
            <w:lang w:val="en-GB"/>
          </w:rPr>
          <w:t>half-power bandwidth</w:t>
        </w:r>
        <w:r>
          <w:rPr>
            <w:lang w:val="en-GB"/>
          </w:rPr>
          <w:t xml:space="preserve"> from Fig. 5, and use equations 1, 5 and 2 (on page 3) to find a suitable value for </w:t>
        </w:r>
        <w:r w:rsidRPr="006652E9">
          <w:rPr>
            <w:rFonts w:ascii="Symbol" w:hAnsi="Symbol"/>
            <w:lang w:val="en-GB"/>
          </w:rPr>
          <w:t></w:t>
        </w:r>
        <w:r>
          <w:rPr>
            <w:lang w:val="en-GB"/>
          </w:rPr>
          <w:t>.</w:t>
        </w:r>
      </w:ins>
    </w:p>
    <w:p w14:paraId="1B906A5B" w14:textId="77777777" w:rsidR="00A152B8" w:rsidRDefault="00587B53" w:rsidP="00A152B8">
      <w:pPr>
        <w:spacing w:before="240"/>
        <w:rPr>
          <w:ins w:id="458" w:author="John S. Biggins" w:date="2023-09-28T15:51:00Z"/>
          <w:lang w:val="en-GB"/>
        </w:rPr>
      </w:pPr>
      <w:ins w:id="459" w:author="John S. Biggins" w:date="2023-09-28T15:51:00Z">
        <w:r w:rsidRPr="00380826">
          <w:rPr>
            <w:noProof/>
            <w:position w:val="-12"/>
            <w:lang w:val="en-GB"/>
          </w:rPr>
          <w:object w:dxaOrig="500" w:dyaOrig="340" w14:anchorId="4F9F530A">
            <v:shape id="_x0000_i1041" type="#_x0000_t75" alt="" style="width:25.8pt;height:17.65pt;mso-width-percent:0;mso-height-percent:0;mso-width-percent:0;mso-height-percent:0" o:ole="">
              <v:imagedata r:id="rId87" o:title=""/>
            </v:shape>
            <o:OLEObject Type="Embed" ProgID="Equation.3" ShapeID="_x0000_i1041" DrawAspect="Content" ObjectID="_1757508750" r:id="rId88"/>
          </w:object>
        </w:r>
        <w:r w:rsidR="00A152B8" w:rsidRPr="006652E9">
          <w:rPr>
            <w:lang w:val="en-GB"/>
          </w:rPr>
          <w:t>=</w:t>
        </w:r>
        <w:r w:rsidR="00A152B8">
          <w:rPr>
            <w:lang w:val="en-GB"/>
          </w:rPr>
          <w:t xml:space="preserve">   ................ Ns/m</w:t>
        </w:r>
      </w:ins>
    </w:p>
    <w:p w14:paraId="0E4CF190" w14:textId="77777777" w:rsidR="00A152B8" w:rsidRDefault="00587B53" w:rsidP="00A152B8">
      <w:pPr>
        <w:spacing w:before="240"/>
        <w:rPr>
          <w:ins w:id="460" w:author="John S. Biggins" w:date="2023-09-28T15:51:00Z"/>
          <w:lang w:val="en-GB"/>
        </w:rPr>
      </w:pPr>
      <w:ins w:id="461" w:author="John S. Biggins" w:date="2023-09-28T15:51:00Z">
        <w:r w:rsidRPr="00380826">
          <w:rPr>
            <w:noProof/>
            <w:position w:val="-10"/>
            <w:lang w:val="en-GB"/>
          </w:rPr>
          <w:object w:dxaOrig="200" w:dyaOrig="320" w14:anchorId="49B23960">
            <v:shape id="_x0000_i1040" type="#_x0000_t75" alt="" style="width:10.85pt;height:14.95pt;mso-width-percent:0;mso-height-percent:0;mso-width-percent:0;mso-height-percent:0" o:ole="">
              <v:imagedata r:id="rId89" o:title=""/>
            </v:shape>
            <o:OLEObject Type="Embed" ProgID="Equation.3" ShapeID="_x0000_i1040" DrawAspect="Content" ObjectID="_1757508751" r:id="rId90"/>
          </w:object>
        </w:r>
        <w:r w:rsidR="00A152B8">
          <w:rPr>
            <w:lang w:val="en-GB"/>
          </w:rPr>
          <w:t xml:space="preserve">   =   ..................       </w:t>
        </w:r>
        <w:r w:rsidR="00A152B8">
          <w:rPr>
            <w:lang w:val="en-GB"/>
          </w:rPr>
          <w:tab/>
          <w:t>[   Was it valid to assume that</w:t>
        </w:r>
        <w:r w:rsidRPr="00380826">
          <w:rPr>
            <w:noProof/>
            <w:position w:val="-10"/>
            <w:lang w:val="en-GB"/>
          </w:rPr>
          <w:object w:dxaOrig="640" w:dyaOrig="320" w14:anchorId="2BF3D48A">
            <v:shape id="_x0000_i1039" type="#_x0000_t75" alt="" style="width:32.6pt;height:14.95pt;mso-width-percent:0;mso-height-percent:0;mso-width-percent:0;mso-height-percent:0" o:ole="">
              <v:imagedata r:id="rId34" o:title=""/>
            </v:shape>
            <o:OLEObject Type="Embed" ProgID="Equation.3" ShapeID="_x0000_i1039" DrawAspect="Content" ObjectID="_1757508752" r:id="rId91"/>
          </w:object>
        </w:r>
        <w:r w:rsidR="00A152B8">
          <w:rPr>
            <w:lang w:val="en-GB"/>
          </w:rPr>
          <w:t>, above</w:t>
        </w:r>
        <w:proofErr w:type="gramStart"/>
        <w:r w:rsidR="00A152B8">
          <w:rPr>
            <w:lang w:val="en-GB"/>
          </w:rPr>
          <w:t>?  ]</w:t>
        </w:r>
        <w:proofErr w:type="gramEnd"/>
      </w:ins>
    </w:p>
    <w:p w14:paraId="38DBE63F" w14:textId="77777777" w:rsidR="00A152B8" w:rsidRDefault="00587B53" w:rsidP="00A152B8">
      <w:pPr>
        <w:spacing w:before="240"/>
        <w:rPr>
          <w:ins w:id="462" w:author="John S. Biggins" w:date="2023-09-28T15:51:00Z"/>
          <w:lang w:val="en-GB"/>
        </w:rPr>
      </w:pPr>
      <w:ins w:id="463" w:author="John S. Biggins" w:date="2023-09-28T15:51:00Z">
        <w:r w:rsidRPr="00380826">
          <w:rPr>
            <w:noProof/>
            <w:position w:val="-6"/>
            <w:lang w:val="en-GB"/>
          </w:rPr>
          <w:object w:dxaOrig="220" w:dyaOrig="280" w14:anchorId="31E47475">
            <v:shape id="_x0000_i1038" type="#_x0000_t75" alt="" style="width:10.85pt;height:13.6pt;mso-width-percent:0;mso-height-percent:0;mso-width-percent:0;mso-height-percent:0" o:ole="">
              <v:imagedata r:id="rId92" o:title=""/>
            </v:shape>
            <o:OLEObject Type="Embed" ProgID="Equation.3" ShapeID="_x0000_i1038" DrawAspect="Content" ObjectID="_1757508753" r:id="rId93"/>
          </w:object>
        </w:r>
        <w:r w:rsidR="00A152B8">
          <w:rPr>
            <w:lang w:val="en-GB"/>
          </w:rPr>
          <w:t xml:space="preserve">    = ................ Ns/</w:t>
        </w:r>
        <w:proofErr w:type="gramStart"/>
        <w:r w:rsidR="00A152B8">
          <w:rPr>
            <w:lang w:val="en-GB"/>
          </w:rPr>
          <w:t>m .</w:t>
        </w:r>
        <w:proofErr w:type="gramEnd"/>
      </w:ins>
    </w:p>
    <w:p w14:paraId="671CDCEB" w14:textId="77777777" w:rsidR="00A152B8" w:rsidRPr="00363886" w:rsidRDefault="00A152B8" w:rsidP="00A152B8">
      <w:pPr>
        <w:pStyle w:val="Heading2"/>
        <w:spacing w:before="0"/>
        <w:rPr>
          <w:ins w:id="464" w:author="John S. Biggins" w:date="2023-09-28T15:51:00Z"/>
        </w:rPr>
      </w:pPr>
      <w:ins w:id="465" w:author="John S. Biggins" w:date="2023-09-28T15:51:00Z">
        <w:r>
          <w:br w:type="page"/>
        </w:r>
        <w:r>
          <w:lastRenderedPageBreak/>
          <w:t>4.1   Harmonic response: frequency analysis</w:t>
        </w:r>
      </w:ins>
    </w:p>
    <w:p w14:paraId="59542200" w14:textId="77777777" w:rsidR="00A152B8" w:rsidRDefault="00A152B8" w:rsidP="00A152B8">
      <w:pPr>
        <w:spacing w:before="120"/>
        <w:rPr>
          <w:ins w:id="466" w:author="John S. Biggins" w:date="2023-09-28T15:51:00Z"/>
        </w:rPr>
      </w:pPr>
      <w:ins w:id="467" w:author="John S. Biggins" w:date="2023-09-28T15:51:00Z">
        <w:r>
          <w:t xml:space="preserve">A model earthquake can be simulated by applying a sinusoidal force to the structure at ground floor level, as in the IA experiment. (This is perhaps not a realistic model of an earthquake, but it provides a useful analysis of the building's response, which can later be extended.)  We can now use the computer program to investigate the response of the building in its first mode.  </w:t>
        </w:r>
      </w:ins>
    </w:p>
    <w:p w14:paraId="0BA932CB" w14:textId="77777777" w:rsidR="00A152B8" w:rsidRPr="00A74C96" w:rsidRDefault="00A152B8" w:rsidP="00A152B8">
      <w:pPr>
        <w:spacing w:before="120"/>
        <w:rPr>
          <w:ins w:id="468" w:author="John S. Biggins" w:date="2023-09-28T15:51:00Z"/>
          <w:color w:val="000000"/>
          <w:shd w:val="clear" w:color="auto" w:fill="FFFFFF"/>
        </w:rPr>
      </w:pPr>
      <w:ins w:id="469" w:author="John S. Biggins" w:date="2023-09-28T15:51:00Z">
        <w:r w:rsidRPr="001029BC">
          <w:rPr>
            <w:color w:val="000000"/>
            <w:shd w:val="clear" w:color="auto" w:fill="FFFFFF"/>
          </w:rPr>
          <w:t>In this section you will need to provide, to the program, values for</w:t>
        </w:r>
        <w:r>
          <w:rPr>
            <w:color w:val="000000"/>
            <w:shd w:val="clear" w:color="auto" w:fill="FFFFFF"/>
          </w:rPr>
          <w:t xml:space="preserve"> </w:t>
        </w:r>
        <w:r w:rsidRPr="00B273F2">
          <w:rPr>
            <w:color w:val="000000"/>
            <w:shd w:val="clear" w:color="auto" w:fill="FFFFFF"/>
            <w:lang w:val="en-GB"/>
          </w:rPr>
          <w:t>m</w:t>
        </w:r>
        <w:r w:rsidRPr="00B273F2">
          <w:rPr>
            <w:color w:val="000000"/>
            <w:shd w:val="clear" w:color="auto" w:fill="FFFFFF"/>
            <w:vertAlign w:val="subscript"/>
            <w:lang w:val="en-GB"/>
          </w:rPr>
          <w:t>1</w:t>
        </w:r>
        <w:r w:rsidRPr="00B273F2">
          <w:rPr>
            <w:color w:val="000000"/>
            <w:shd w:val="clear" w:color="auto" w:fill="FFFFFF"/>
            <w:lang w:val="en-GB"/>
          </w:rPr>
          <w:t>, k</w:t>
        </w:r>
        <w:r w:rsidRPr="00B273F2">
          <w:rPr>
            <w:color w:val="000000"/>
            <w:shd w:val="clear" w:color="auto" w:fill="FFFFFF"/>
            <w:vertAlign w:val="subscript"/>
            <w:lang w:val="en-GB"/>
          </w:rPr>
          <w:t>1</w:t>
        </w:r>
        <w:r w:rsidRPr="00B273F2">
          <w:rPr>
            <w:color w:val="000000"/>
            <w:shd w:val="clear" w:color="auto" w:fill="FFFFFF"/>
            <w:lang w:val="en-GB"/>
          </w:rPr>
          <w:t>,</w:t>
        </w:r>
        <w:r>
          <w:rPr>
            <w:color w:val="000000"/>
            <w:shd w:val="clear" w:color="auto" w:fill="FFFFFF"/>
            <w:lang w:val="en-GB"/>
          </w:rPr>
          <w:t xml:space="preserve"> </w:t>
        </w:r>
        <w:proofErr w:type="gramStart"/>
        <w:r>
          <w:rPr>
            <w:color w:val="000000"/>
            <w:shd w:val="clear" w:color="auto" w:fill="FFFFFF"/>
            <w:lang w:val="en-GB"/>
          </w:rPr>
          <w:t xml:space="preserve">and </w:t>
        </w:r>
        <w:r w:rsidRPr="00B273F2">
          <w:rPr>
            <w:color w:val="000000"/>
            <w:shd w:val="clear" w:color="auto" w:fill="FFFFFF"/>
            <w:lang w:val="en-GB"/>
          </w:rPr>
          <w:t xml:space="preserve"> </w:t>
        </w:r>
        <w:r w:rsidRPr="00B273F2">
          <w:rPr>
            <w:color w:val="000000"/>
            <w:shd w:val="clear" w:color="auto" w:fill="FFFFFF"/>
          </w:rPr>
          <w:t>λ</w:t>
        </w:r>
        <w:proofErr w:type="gramEnd"/>
        <w:r w:rsidRPr="00B273F2">
          <w:rPr>
            <w:color w:val="000000"/>
            <w:shd w:val="clear" w:color="auto" w:fill="FFFFFF"/>
            <w:vertAlign w:val="subscript"/>
          </w:rPr>
          <w:t>1</w:t>
        </w:r>
        <w:r>
          <w:rPr>
            <w:color w:val="000000"/>
            <w:shd w:val="clear" w:color="auto" w:fill="FFFFFF"/>
            <w:vertAlign w:val="subscript"/>
          </w:rPr>
          <w:t>.</w:t>
        </w:r>
        <w:r w:rsidRPr="001029BC">
          <w:rPr>
            <w:color w:val="000000"/>
            <w:shd w:val="clear" w:color="auto" w:fill="FFFFFF"/>
          </w:rPr>
          <w:t xml:space="preserve">You will also want to adjust </w:t>
        </w:r>
        <w:r>
          <w:rPr>
            <w:color w:val="000000"/>
            <w:shd w:val="clear" w:color="auto" w:fill="FFFFFF"/>
          </w:rPr>
          <w:t>f</w:t>
        </w:r>
        <w:r w:rsidRPr="00A74C96">
          <w:rPr>
            <w:color w:val="000000"/>
            <w:shd w:val="clear" w:color="auto" w:fill="FFFFFF"/>
            <w:vertAlign w:val="subscript"/>
          </w:rPr>
          <w:t>1</w:t>
        </w:r>
        <w:r w:rsidRPr="001029BC">
          <w:rPr>
            <w:color w:val="000000"/>
            <w:shd w:val="clear" w:color="auto" w:fill="FFFFFF"/>
          </w:rPr>
          <w:t xml:space="preserve"> so that the peak in the frequency domain response has a height of around 6mm (0.006m).</w:t>
        </w:r>
        <w:r>
          <w:rPr>
            <w:color w:val="000000"/>
            <w:shd w:val="clear" w:color="auto" w:fill="FFFFFF"/>
          </w:rPr>
          <w:t xml:space="preserve">  This will make it easy to plot your results </w:t>
        </w:r>
        <w:r>
          <w:rPr>
            <w:lang w:val="en-GB"/>
          </w:rPr>
          <w:t>on the graph on page 12</w:t>
        </w:r>
        <w:r>
          <w:rPr>
            <w:color w:val="000000"/>
            <w:shd w:val="clear" w:color="auto" w:fill="FFFFFF"/>
          </w:rPr>
          <w:t>.</w:t>
        </w:r>
      </w:ins>
    </w:p>
    <w:p w14:paraId="750E5296" w14:textId="77777777" w:rsidR="00A152B8" w:rsidRDefault="00A152B8" w:rsidP="00A152B8">
      <w:pPr>
        <w:spacing w:before="120"/>
        <w:rPr>
          <w:ins w:id="470" w:author="John S. Biggins" w:date="2023-09-28T15:51:00Z"/>
          <w:lang w:val="en-GB"/>
        </w:rPr>
      </w:pPr>
      <w:ins w:id="471" w:author="John S. Biggins" w:date="2023-09-28T15:51:00Z">
        <w:r>
          <w:rPr>
            <w:lang w:val="en-GB"/>
          </w:rPr>
          <w:t>Note the program’s values for (a) the frequency of the peak response and (b) the peak displacement amplitude.  Calculate the ratio of peak amplitude to amplitude at zero frequency (get the zero-frequency amplitude either by zooming in on the frequency plot or by zooming in on the steady-state in the time-domain plot).  Compare these with the results from Fig. 5 and/or your measured results from last year. Now zoom in and find the half-power bandwidth of the harmonic response and compare this with the value you measured from Fig. 5.  Enter your results in the table below.</w:t>
        </w:r>
        <w:r>
          <w:rPr>
            <w:lang w:val="en-GB"/>
          </w:rPr>
          <w:br/>
        </w:r>
      </w:ins>
    </w:p>
    <w:tbl>
      <w:tblPr>
        <w:tblW w:w="0" w:type="auto"/>
        <w:tblInd w:w="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79"/>
        <w:gridCol w:w="2130"/>
        <w:gridCol w:w="2268"/>
        <w:gridCol w:w="2159"/>
      </w:tblGrid>
      <w:tr w:rsidR="00A152B8" w14:paraId="595D2E5B" w14:textId="77777777">
        <w:trPr>
          <w:ins w:id="472" w:author="John S. Biggins" w:date="2023-09-28T15:51:00Z"/>
        </w:trPr>
        <w:tc>
          <w:tcPr>
            <w:tcW w:w="2179" w:type="dxa"/>
            <w:shd w:val="clear" w:color="auto" w:fill="auto"/>
          </w:tcPr>
          <w:p w14:paraId="41833137" w14:textId="77777777" w:rsidR="00A152B8" w:rsidRDefault="00A152B8">
            <w:pPr>
              <w:snapToGrid w:val="0"/>
              <w:spacing w:before="240"/>
              <w:rPr>
                <w:ins w:id="473" w:author="John S. Biggins" w:date="2023-09-28T15:51:00Z"/>
                <w:lang w:val="en-GB"/>
              </w:rPr>
            </w:pPr>
          </w:p>
        </w:tc>
        <w:tc>
          <w:tcPr>
            <w:tcW w:w="2130" w:type="dxa"/>
            <w:shd w:val="clear" w:color="auto" w:fill="auto"/>
          </w:tcPr>
          <w:p w14:paraId="6103D409" w14:textId="77777777" w:rsidR="00A152B8" w:rsidRDefault="00A152B8">
            <w:pPr>
              <w:snapToGrid w:val="0"/>
              <w:jc w:val="center"/>
              <w:rPr>
                <w:ins w:id="474" w:author="John S. Biggins" w:date="2023-09-28T15:51:00Z"/>
                <w:lang w:val="en-GB"/>
              </w:rPr>
            </w:pPr>
            <w:ins w:id="475" w:author="John S. Biggins" w:date="2023-09-28T15:51:00Z">
              <w:r>
                <w:rPr>
                  <w:lang w:val="en-GB"/>
                </w:rPr>
                <w:t>Frequency of peak</w:t>
              </w:r>
            </w:ins>
          </w:p>
          <w:p w14:paraId="6AEA3AED" w14:textId="77777777" w:rsidR="00A152B8" w:rsidRDefault="00A152B8">
            <w:pPr>
              <w:snapToGrid w:val="0"/>
              <w:jc w:val="center"/>
              <w:rPr>
                <w:ins w:id="476" w:author="John S. Biggins" w:date="2023-09-28T15:51:00Z"/>
                <w:lang w:val="en-GB"/>
              </w:rPr>
            </w:pPr>
          </w:p>
          <w:p w14:paraId="36E39840" w14:textId="77777777" w:rsidR="00A152B8" w:rsidRDefault="00A152B8">
            <w:pPr>
              <w:snapToGrid w:val="0"/>
              <w:jc w:val="center"/>
              <w:rPr>
                <w:ins w:id="477" w:author="John S. Biggins" w:date="2023-09-28T15:51:00Z"/>
                <w:lang w:val="en-GB"/>
              </w:rPr>
            </w:pPr>
            <w:ins w:id="478" w:author="John S. Biggins" w:date="2023-09-28T15:51:00Z">
              <w:r>
                <w:rPr>
                  <w:lang w:val="en-GB"/>
                </w:rPr>
                <w:t>(Hz)</w:t>
              </w:r>
            </w:ins>
          </w:p>
        </w:tc>
        <w:tc>
          <w:tcPr>
            <w:tcW w:w="2268" w:type="dxa"/>
            <w:shd w:val="clear" w:color="auto" w:fill="auto"/>
          </w:tcPr>
          <w:p w14:paraId="5454965B" w14:textId="77777777" w:rsidR="00A152B8" w:rsidRDefault="00A152B8">
            <w:pPr>
              <w:snapToGrid w:val="0"/>
              <w:jc w:val="center"/>
              <w:rPr>
                <w:ins w:id="479" w:author="John S. Biggins" w:date="2023-09-28T15:51:00Z"/>
                <w:lang w:val="en-GB"/>
              </w:rPr>
            </w:pPr>
            <w:ins w:id="480" w:author="John S. Biggins" w:date="2023-09-28T15:51:00Z">
              <w:r>
                <w:rPr>
                  <w:lang w:val="en-GB"/>
                </w:rPr>
                <w:t>Ratio of amplitude at peak to amplitude at zero frequency</w:t>
              </w:r>
            </w:ins>
          </w:p>
        </w:tc>
        <w:tc>
          <w:tcPr>
            <w:tcW w:w="2159" w:type="dxa"/>
            <w:shd w:val="clear" w:color="auto" w:fill="auto"/>
          </w:tcPr>
          <w:p w14:paraId="4C19095C" w14:textId="77777777" w:rsidR="00A152B8" w:rsidRDefault="00A152B8">
            <w:pPr>
              <w:snapToGrid w:val="0"/>
              <w:jc w:val="center"/>
              <w:rPr>
                <w:ins w:id="481" w:author="John S. Biggins" w:date="2023-09-28T15:51:00Z"/>
                <w:lang w:val="en-GB"/>
              </w:rPr>
            </w:pPr>
            <w:ins w:id="482" w:author="John S. Biggins" w:date="2023-09-28T15:51:00Z">
              <w:r>
                <w:rPr>
                  <w:lang w:val="en-GB"/>
                </w:rPr>
                <w:t xml:space="preserve">Half-power bandwidth </w:t>
              </w:r>
            </w:ins>
          </w:p>
          <w:p w14:paraId="7788E243" w14:textId="77777777" w:rsidR="00A152B8" w:rsidRDefault="00A152B8">
            <w:pPr>
              <w:snapToGrid w:val="0"/>
              <w:jc w:val="center"/>
              <w:rPr>
                <w:ins w:id="483" w:author="John S. Biggins" w:date="2023-09-28T15:51:00Z"/>
                <w:lang w:val="en-GB"/>
              </w:rPr>
            </w:pPr>
            <w:ins w:id="484" w:author="John S. Biggins" w:date="2023-09-28T15:51:00Z">
              <w:r>
                <w:rPr>
                  <w:lang w:val="en-GB"/>
                </w:rPr>
                <w:t>(Hz)</w:t>
              </w:r>
            </w:ins>
          </w:p>
        </w:tc>
      </w:tr>
      <w:tr w:rsidR="00A152B8" w14:paraId="4F71DE0E" w14:textId="77777777">
        <w:trPr>
          <w:trHeight w:hRule="exact" w:val="680"/>
          <w:ins w:id="485" w:author="John S. Biggins" w:date="2023-09-28T15:51:00Z"/>
        </w:trPr>
        <w:tc>
          <w:tcPr>
            <w:tcW w:w="2179" w:type="dxa"/>
            <w:shd w:val="clear" w:color="auto" w:fill="auto"/>
          </w:tcPr>
          <w:p w14:paraId="66C84939" w14:textId="77777777" w:rsidR="00A152B8" w:rsidRDefault="00A152B8">
            <w:pPr>
              <w:snapToGrid w:val="0"/>
              <w:rPr>
                <w:ins w:id="486" w:author="John S. Biggins" w:date="2023-09-28T15:51:00Z"/>
                <w:lang w:val="en-GB"/>
              </w:rPr>
            </w:pPr>
            <w:ins w:id="487" w:author="John S. Biggins" w:date="2023-09-28T15:51:00Z">
              <w:r>
                <w:rPr>
                  <w:lang w:val="en-GB"/>
                </w:rPr>
                <w:t>Measured results</w:t>
              </w:r>
            </w:ins>
          </w:p>
          <w:p w14:paraId="2CAE0CB0" w14:textId="77777777" w:rsidR="00A152B8" w:rsidRDefault="00A152B8">
            <w:pPr>
              <w:snapToGrid w:val="0"/>
              <w:rPr>
                <w:ins w:id="488" w:author="John S. Biggins" w:date="2023-09-28T15:51:00Z"/>
                <w:lang w:val="en-GB"/>
              </w:rPr>
            </w:pPr>
            <w:ins w:id="489" w:author="John S. Biggins" w:date="2023-09-28T15:51:00Z">
              <w:r>
                <w:rPr>
                  <w:lang w:val="en-GB"/>
                </w:rPr>
                <w:t>(</w:t>
              </w:r>
              <w:proofErr w:type="gramStart"/>
              <w:r>
                <w:rPr>
                  <w:lang w:val="en-GB"/>
                </w:rPr>
                <w:t>from</w:t>
              </w:r>
              <w:proofErr w:type="gramEnd"/>
              <w:r>
                <w:rPr>
                  <w:lang w:val="en-GB"/>
                </w:rPr>
                <w:t xml:space="preserve"> Fig.5)</w:t>
              </w:r>
            </w:ins>
          </w:p>
        </w:tc>
        <w:tc>
          <w:tcPr>
            <w:tcW w:w="2130" w:type="dxa"/>
            <w:shd w:val="clear" w:color="auto" w:fill="auto"/>
          </w:tcPr>
          <w:p w14:paraId="2C2994E1" w14:textId="77777777" w:rsidR="00A152B8" w:rsidRDefault="00A152B8">
            <w:pPr>
              <w:snapToGrid w:val="0"/>
              <w:spacing w:before="240"/>
              <w:rPr>
                <w:ins w:id="490" w:author="John S. Biggins" w:date="2023-09-28T15:51:00Z"/>
                <w:lang w:val="en-GB"/>
              </w:rPr>
            </w:pPr>
          </w:p>
        </w:tc>
        <w:tc>
          <w:tcPr>
            <w:tcW w:w="2268" w:type="dxa"/>
            <w:shd w:val="clear" w:color="auto" w:fill="auto"/>
          </w:tcPr>
          <w:p w14:paraId="52414684" w14:textId="77777777" w:rsidR="00A152B8" w:rsidRPr="005D30DB" w:rsidRDefault="00A152B8">
            <w:pPr>
              <w:snapToGrid w:val="0"/>
              <w:spacing w:before="240"/>
              <w:jc w:val="center"/>
              <w:rPr>
                <w:ins w:id="491" w:author="John S. Biggins" w:date="2023-09-28T15:51:00Z"/>
                <w:lang w:val="en-GB"/>
              </w:rPr>
            </w:pPr>
            <w:ins w:id="492" w:author="John S. Biggins" w:date="2023-09-28T15:51:00Z">
              <w:r w:rsidRPr="005D30DB">
                <w:rPr>
                  <w:lang w:val="en-GB"/>
                </w:rPr>
                <w:t>41.1</w:t>
              </w:r>
            </w:ins>
          </w:p>
        </w:tc>
        <w:tc>
          <w:tcPr>
            <w:tcW w:w="2159" w:type="dxa"/>
            <w:shd w:val="clear" w:color="auto" w:fill="auto"/>
          </w:tcPr>
          <w:p w14:paraId="2D3B1A6F" w14:textId="77777777" w:rsidR="00A152B8" w:rsidRDefault="00A152B8">
            <w:pPr>
              <w:snapToGrid w:val="0"/>
              <w:spacing w:before="240"/>
              <w:rPr>
                <w:ins w:id="493" w:author="John S. Biggins" w:date="2023-09-28T15:51:00Z"/>
                <w:lang w:val="en-GB"/>
              </w:rPr>
            </w:pPr>
          </w:p>
        </w:tc>
      </w:tr>
      <w:tr w:rsidR="00A152B8" w14:paraId="51661900" w14:textId="77777777">
        <w:trPr>
          <w:trHeight w:hRule="exact" w:val="680"/>
          <w:ins w:id="494" w:author="John S. Biggins" w:date="2023-09-28T15:51:00Z"/>
        </w:trPr>
        <w:tc>
          <w:tcPr>
            <w:tcW w:w="2179" w:type="dxa"/>
            <w:shd w:val="clear" w:color="auto" w:fill="auto"/>
          </w:tcPr>
          <w:p w14:paraId="5E608EBC" w14:textId="77777777" w:rsidR="00A152B8" w:rsidRDefault="00A152B8">
            <w:pPr>
              <w:snapToGrid w:val="0"/>
              <w:rPr>
                <w:ins w:id="495" w:author="John S. Biggins" w:date="2023-09-28T15:51:00Z"/>
                <w:lang w:val="en-GB"/>
              </w:rPr>
            </w:pPr>
            <w:ins w:id="496" w:author="John S. Biggins" w:date="2023-09-28T15:51:00Z">
              <w:r>
                <w:rPr>
                  <w:lang w:val="en-GB"/>
                </w:rPr>
                <w:t>Results using computer program</w:t>
              </w:r>
            </w:ins>
          </w:p>
        </w:tc>
        <w:tc>
          <w:tcPr>
            <w:tcW w:w="2130" w:type="dxa"/>
            <w:shd w:val="clear" w:color="auto" w:fill="auto"/>
          </w:tcPr>
          <w:p w14:paraId="39509F5C" w14:textId="77777777" w:rsidR="00A152B8" w:rsidRDefault="00A152B8">
            <w:pPr>
              <w:snapToGrid w:val="0"/>
              <w:spacing w:before="240"/>
              <w:rPr>
                <w:ins w:id="497" w:author="John S. Biggins" w:date="2023-09-28T15:51:00Z"/>
                <w:lang w:val="en-GB"/>
              </w:rPr>
            </w:pPr>
          </w:p>
        </w:tc>
        <w:tc>
          <w:tcPr>
            <w:tcW w:w="2268" w:type="dxa"/>
            <w:shd w:val="clear" w:color="auto" w:fill="auto"/>
          </w:tcPr>
          <w:p w14:paraId="64FE56D3" w14:textId="77777777" w:rsidR="00A152B8" w:rsidRDefault="00A152B8">
            <w:pPr>
              <w:snapToGrid w:val="0"/>
              <w:spacing w:before="240"/>
              <w:rPr>
                <w:ins w:id="498" w:author="John S. Biggins" w:date="2023-09-28T15:51:00Z"/>
                <w:lang w:val="en-GB"/>
              </w:rPr>
            </w:pPr>
          </w:p>
        </w:tc>
        <w:tc>
          <w:tcPr>
            <w:tcW w:w="2159" w:type="dxa"/>
            <w:shd w:val="clear" w:color="auto" w:fill="auto"/>
          </w:tcPr>
          <w:p w14:paraId="0C55C4A8" w14:textId="77777777" w:rsidR="00A152B8" w:rsidRDefault="00A152B8">
            <w:pPr>
              <w:snapToGrid w:val="0"/>
              <w:spacing w:before="240"/>
              <w:rPr>
                <w:ins w:id="499" w:author="John S. Biggins" w:date="2023-09-28T15:51:00Z"/>
                <w:lang w:val="en-GB"/>
              </w:rPr>
            </w:pPr>
          </w:p>
        </w:tc>
      </w:tr>
    </w:tbl>
    <w:p w14:paraId="54DA0923" w14:textId="77777777" w:rsidR="00A152B8" w:rsidRDefault="00A152B8" w:rsidP="00A152B8">
      <w:pPr>
        <w:rPr>
          <w:ins w:id="500" w:author="John S. Biggins" w:date="2023-09-28T15:51:00Z"/>
        </w:rPr>
      </w:pPr>
      <w:ins w:id="501" w:author="John S. Biggins" w:date="2023-09-28T15:51:00Z">
        <w:r>
          <w:br/>
          <w:t>How well do the results agree?  Why might the agreement not be exact?</w:t>
        </w:r>
      </w:ins>
    </w:p>
    <w:p w14:paraId="4B9D7262" w14:textId="77777777" w:rsidR="00A152B8" w:rsidRDefault="00A152B8" w:rsidP="00A152B8">
      <w:pPr>
        <w:spacing w:before="240"/>
        <w:rPr>
          <w:ins w:id="502" w:author="John S. Biggins" w:date="2023-09-28T15:51:00Z"/>
          <w:lang w:val="en-GB"/>
        </w:rPr>
      </w:pPr>
      <w:ins w:id="503" w:author="John S. Biggins" w:date="2023-09-28T15:51:00Z">
        <w:r>
          <w:rPr>
            <w:lang w:val="en-GB"/>
          </w:rPr>
          <w:t>......................................................................................................................................................</w:t>
        </w:r>
      </w:ins>
    </w:p>
    <w:p w14:paraId="7239FE4D" w14:textId="77777777" w:rsidR="00A152B8" w:rsidRDefault="00A152B8" w:rsidP="00A152B8">
      <w:pPr>
        <w:spacing w:before="240"/>
        <w:rPr>
          <w:ins w:id="504" w:author="John S. Biggins" w:date="2023-09-28T15:51:00Z"/>
          <w:lang w:val="en-GB"/>
        </w:rPr>
      </w:pPr>
      <w:ins w:id="505" w:author="John S. Biggins" w:date="2023-09-28T15:51:00Z">
        <w:r>
          <w:rPr>
            <w:lang w:val="en-GB"/>
          </w:rPr>
          <w:t>.......................................................................................................................................................</w:t>
        </w:r>
      </w:ins>
    </w:p>
    <w:p w14:paraId="35DDD4F9" w14:textId="77777777" w:rsidR="00A152B8" w:rsidRDefault="00A152B8" w:rsidP="00A152B8">
      <w:pPr>
        <w:spacing w:before="240"/>
        <w:rPr>
          <w:ins w:id="506" w:author="John S. Biggins" w:date="2023-09-28T15:51:00Z"/>
          <w:lang w:val="en-GB"/>
        </w:rPr>
      </w:pPr>
      <w:ins w:id="507" w:author="John S. Biggins" w:date="2023-09-28T15:51:00Z">
        <w:r>
          <w:rPr>
            <w:lang w:val="en-GB"/>
          </w:rPr>
          <w:t>.......................................................................................................................................................</w:t>
        </w:r>
      </w:ins>
    </w:p>
    <w:p w14:paraId="1A4017D2" w14:textId="77777777" w:rsidR="00A152B8" w:rsidRDefault="00A152B8" w:rsidP="00A152B8">
      <w:pPr>
        <w:rPr>
          <w:ins w:id="508" w:author="John S. Biggins" w:date="2023-09-28T15:51:00Z"/>
          <w:lang w:val="en-GB"/>
        </w:rPr>
      </w:pPr>
    </w:p>
    <w:p w14:paraId="27DE9215" w14:textId="77777777" w:rsidR="00A152B8" w:rsidRDefault="00A152B8" w:rsidP="00A152B8">
      <w:pPr>
        <w:pStyle w:val="Heading2"/>
        <w:spacing w:before="120" w:after="120"/>
        <w:rPr>
          <w:ins w:id="509" w:author="John S. Biggins" w:date="2023-09-28T15:51:00Z"/>
        </w:rPr>
      </w:pPr>
      <w:ins w:id="510" w:author="John S. Biggins" w:date="2023-09-28T15:51:00Z">
        <w:r>
          <w:t>4.2   Transient r</w:t>
        </w:r>
        <w:r w:rsidRPr="005E7C0F">
          <w:t>esponse: time a</w:t>
        </w:r>
        <w:r>
          <w:t>nalysis</w:t>
        </w:r>
      </w:ins>
    </w:p>
    <w:p w14:paraId="2096EB59" w14:textId="77777777" w:rsidR="00A152B8" w:rsidRDefault="00A152B8" w:rsidP="00A152B8">
      <w:pPr>
        <w:rPr>
          <w:ins w:id="511" w:author="John S. Biggins" w:date="2023-09-28T15:51:00Z"/>
        </w:rPr>
      </w:pPr>
      <w:ins w:id="512" w:author="John S. Biggins" w:date="2023-09-28T15:51:00Z">
        <w:r>
          <w:t xml:space="preserve">We would also like to look at the response of the structure to a step input force, which has been included in the </w:t>
        </w:r>
        <w:proofErr w:type="spellStart"/>
        <w:r>
          <w:t>programme</w:t>
        </w:r>
        <w:proofErr w:type="spellEnd"/>
        <w:r>
          <w:t xml:space="preserve">.  This produces a transient response in the structure (as opposed to the steady-state response to a continuous sine wave) and is shown by the bottom graph of the </w:t>
        </w:r>
        <w:proofErr w:type="spellStart"/>
        <w:r>
          <w:t>programme</w:t>
        </w:r>
        <w:proofErr w:type="spellEnd"/>
        <w:r>
          <w:t xml:space="preserve"> output.  Possibly this is a more realistic model of an </w:t>
        </w:r>
        <w:proofErr w:type="gramStart"/>
        <w:r>
          <w:t>earthquake?</w:t>
        </w:r>
        <w:proofErr w:type="gramEnd"/>
        <w:r>
          <w:t xml:space="preserve">  Carry out an analysis with a step input force of the same magnitude as you used in the previous section</w:t>
        </w:r>
        <w:r w:rsidRPr="00643A91">
          <w:t xml:space="preserve">.  </w:t>
        </w:r>
        <w:r w:rsidRPr="00643A91">
          <w:rPr>
            <w:color w:val="000000"/>
            <w:shd w:val="clear" w:color="auto" w:fill="FFFFFF"/>
          </w:rPr>
          <w:t xml:space="preserve">The bottom graph produced by the program shows the time domain response to a step function of magnitude </w:t>
        </w:r>
        <w:r>
          <w:rPr>
            <w:color w:val="000000"/>
            <w:shd w:val="clear" w:color="auto" w:fill="FFFFFF"/>
          </w:rPr>
          <w:t>f</w:t>
        </w:r>
        <w:r w:rsidRPr="00A74C96">
          <w:rPr>
            <w:color w:val="000000"/>
            <w:shd w:val="clear" w:color="auto" w:fill="FFFFFF"/>
            <w:vertAlign w:val="subscript"/>
          </w:rPr>
          <w:t>1</w:t>
        </w:r>
        <w:r w:rsidRPr="00643A91">
          <w:rPr>
            <w:color w:val="000000"/>
            <w:shd w:val="clear" w:color="auto" w:fill="FFFFFF"/>
          </w:rPr>
          <w:t>.</w:t>
        </w:r>
      </w:ins>
    </w:p>
    <w:p w14:paraId="58CF8641" w14:textId="77777777" w:rsidR="00A152B8" w:rsidRDefault="00A152B8" w:rsidP="00A152B8">
      <w:pPr>
        <w:rPr>
          <w:ins w:id="513" w:author="John S. Biggins" w:date="2023-09-28T15:51:00Z"/>
        </w:rPr>
      </w:pPr>
    </w:p>
    <w:p w14:paraId="2C5E4C0C" w14:textId="77777777" w:rsidR="00A152B8" w:rsidRDefault="00A152B8" w:rsidP="00A152B8">
      <w:pPr>
        <w:rPr>
          <w:ins w:id="514" w:author="John S. Biggins" w:date="2023-09-28T15:51:00Z"/>
        </w:rPr>
      </w:pPr>
      <w:ins w:id="515" w:author="John S. Biggins" w:date="2023-09-28T15:51:00Z">
        <w:r>
          <w:t>Describe the shape of the output response:</w:t>
        </w:r>
      </w:ins>
    </w:p>
    <w:p w14:paraId="3898396F" w14:textId="77777777" w:rsidR="00A152B8" w:rsidRDefault="00A152B8" w:rsidP="00A152B8">
      <w:pPr>
        <w:spacing w:before="240"/>
        <w:rPr>
          <w:ins w:id="516" w:author="John S. Biggins" w:date="2023-09-28T15:51:00Z"/>
          <w:lang w:val="en-GB"/>
        </w:rPr>
      </w:pPr>
      <w:ins w:id="517" w:author="John S. Biggins" w:date="2023-09-28T15:51:00Z">
        <w:r>
          <w:rPr>
            <w:lang w:val="en-GB"/>
          </w:rPr>
          <w:t>.............................................................................................................................................</w:t>
        </w:r>
        <w:r w:rsidRPr="008B32FE">
          <w:rPr>
            <w:lang w:val="en-GB"/>
          </w:rPr>
          <w:t xml:space="preserve"> </w:t>
        </w:r>
      </w:ins>
    </w:p>
    <w:p w14:paraId="42E01F55" w14:textId="77777777" w:rsidR="00A152B8" w:rsidRDefault="00A152B8" w:rsidP="00A152B8">
      <w:pPr>
        <w:spacing w:before="240"/>
        <w:rPr>
          <w:ins w:id="518" w:author="John S. Biggins" w:date="2023-09-28T15:51:00Z"/>
          <w:lang w:val="en-GB"/>
        </w:rPr>
      </w:pPr>
      <w:ins w:id="519" w:author="John S. Biggins" w:date="2023-09-28T15:51:00Z">
        <w:r>
          <w:rPr>
            <w:lang w:val="en-GB"/>
          </w:rPr>
          <w:t>.............................................................................................................................................</w:t>
        </w:r>
        <w:r w:rsidRPr="008B32FE">
          <w:rPr>
            <w:lang w:val="en-GB"/>
          </w:rPr>
          <w:t xml:space="preserve"> </w:t>
        </w:r>
      </w:ins>
    </w:p>
    <w:p w14:paraId="2B1EC8B6" w14:textId="77777777" w:rsidR="00A152B8" w:rsidRDefault="00A152B8" w:rsidP="00A152B8">
      <w:pPr>
        <w:spacing w:before="240"/>
        <w:rPr>
          <w:ins w:id="520" w:author="John S. Biggins" w:date="2023-09-28T15:51:00Z"/>
          <w:lang w:val="en-GB"/>
        </w:rPr>
      </w:pPr>
      <w:ins w:id="521" w:author="John S. Biggins" w:date="2023-09-28T15:51:00Z">
        <w:r>
          <w:rPr>
            <w:lang w:val="en-GB"/>
          </w:rPr>
          <w:t>.............................................................................................................................................</w:t>
        </w:r>
      </w:ins>
    </w:p>
    <w:p w14:paraId="5706B6DF" w14:textId="77777777" w:rsidR="00A152B8" w:rsidRDefault="00A152B8" w:rsidP="00A152B8">
      <w:pPr>
        <w:pStyle w:val="Heading1"/>
        <w:spacing w:before="120"/>
        <w:rPr>
          <w:ins w:id="522" w:author="John S. Biggins" w:date="2023-09-28T15:51:00Z"/>
        </w:rPr>
      </w:pPr>
      <w:ins w:id="523" w:author="John S. Biggins" w:date="2023-09-28T15:51:00Z">
        <w:r>
          <w:br w:type="page"/>
        </w:r>
        <w:r w:rsidR="00405347">
          <w:rPr>
            <w:noProof/>
          </w:rPr>
          <w:lastRenderedPageBreak/>
          <mc:AlternateContent>
            <mc:Choice Requires="wpc">
              <w:drawing>
                <wp:anchor distT="0" distB="0" distL="114300" distR="114300" simplePos="0" relativeHeight="251656704" behindDoc="0" locked="0" layoutInCell="1" allowOverlap="1" wp14:anchorId="2B004FFC" wp14:editId="4A717F03">
                  <wp:simplePos x="0" y="0"/>
                  <wp:positionH relativeFrom="column">
                    <wp:posOffset>3487420</wp:posOffset>
                  </wp:positionH>
                  <wp:positionV relativeFrom="paragraph">
                    <wp:posOffset>-364490</wp:posOffset>
                  </wp:positionV>
                  <wp:extent cx="2702560" cy="6995160"/>
                  <wp:effectExtent l="0" t="0" r="0" b="0"/>
                  <wp:wrapSquare wrapText="bothSides"/>
                  <wp:docPr id="916" name="Canvas 1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081073313" name="Text Box 281"/>
                          <wps:cNvSpPr txBox="1">
                            <a:spLocks/>
                          </wps:cNvSpPr>
                          <wps:spPr bwMode="auto">
                            <a:xfrm>
                              <a:off x="45603" y="2597379"/>
                              <a:ext cx="2656957" cy="2252502"/>
                            </a:xfrm>
                            <a:prstGeom prst="rect">
                              <a:avLst/>
                            </a:prstGeom>
                            <a:solidFill>
                              <a:srgbClr val="FFFFFF"/>
                            </a:solidFill>
                            <a:ln>
                              <a:noFill/>
                            </a:ln>
                          </wps:spPr>
                          <wps:txbx>
                            <w:txbxContent>
                              <w:p w14:paraId="150C33FA" w14:textId="77777777" w:rsidR="00A152B8" w:rsidRDefault="00405347" w:rsidP="00A152B8">
                                <w:pPr>
                                  <w:pStyle w:val="Illustration"/>
                                  <w:jc w:val="center"/>
                                </w:pPr>
                                <w:r w:rsidRPr="001106EC">
                                  <w:rPr>
                                    <w:noProof/>
                                  </w:rPr>
                                  <w:drawing>
                                    <wp:inline distT="0" distB="0" distL="0" distR="0" wp14:anchorId="7F8530CB" wp14:editId="755B17A5">
                                      <wp:extent cx="2159000" cy="1619250"/>
                                      <wp:effectExtent l="0" t="0" r="0" b="0"/>
                                      <wp:docPr id="175"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r w:rsidR="00A152B8">
                                  <w:br/>
                                  <w:t>Figure 7: Tuned absorber to be used</w:t>
                                </w:r>
                                <w:r w:rsidR="00A152B8">
                                  <w:br/>
                                  <w:t xml:space="preserve"> on the model </w:t>
                                </w:r>
                                <w:proofErr w:type="gramStart"/>
                                <w:r w:rsidR="00A152B8">
                                  <w:t>structure</w:t>
                                </w:r>
                                <w:proofErr w:type="gramEnd"/>
                              </w:p>
                            </w:txbxContent>
                          </wps:txbx>
                          <wps:bodyPr rot="0" vert="horz" wrap="square" lIns="0" tIns="0" rIns="0" bIns="0" anchor="t" anchorCtr="0" upright="1">
                            <a:noAutofit/>
                          </wps:bodyPr>
                        </wps:wsp>
                        <wps:wsp>
                          <wps:cNvPr id="1320387210" name="Text Box 282"/>
                          <wps:cNvSpPr txBox="1">
                            <a:spLocks/>
                          </wps:cNvSpPr>
                          <wps:spPr bwMode="auto">
                            <a:xfrm>
                              <a:off x="0" y="4933100"/>
                              <a:ext cx="2640156" cy="1894823"/>
                            </a:xfrm>
                            <a:prstGeom prst="rect">
                              <a:avLst/>
                            </a:prstGeom>
                            <a:solidFill>
                              <a:srgbClr val="FFFFFF"/>
                            </a:solidFill>
                            <a:ln>
                              <a:noFill/>
                            </a:ln>
                          </wps:spPr>
                          <wps:txbx>
                            <w:txbxContent>
                              <w:p w14:paraId="0363E6D0" w14:textId="77777777" w:rsidR="00A152B8" w:rsidRDefault="00405347" w:rsidP="00A152B8">
                                <w:pPr>
                                  <w:pStyle w:val="Illustration"/>
                                  <w:jc w:val="center"/>
                                </w:pPr>
                                <w:r w:rsidRPr="00403972">
                                  <w:rPr>
                                    <w:noProof/>
                                  </w:rPr>
                                  <w:drawing>
                                    <wp:inline distT="0" distB="0" distL="0" distR="0" wp14:anchorId="1253F19A" wp14:editId="775718B2">
                                      <wp:extent cx="2247265" cy="1332865"/>
                                      <wp:effectExtent l="0" t="0" r="0" b="0"/>
                                      <wp:docPr id="174"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2247265" cy="1332865"/>
                                              </a:xfrm>
                                              <a:prstGeom prst="rect">
                                                <a:avLst/>
                                              </a:prstGeom>
                                              <a:solidFill>
                                                <a:srgbClr val="FFFFFF"/>
                                              </a:solidFill>
                                              <a:ln>
                                                <a:noFill/>
                                              </a:ln>
                                            </pic:spPr>
                                          </pic:pic>
                                        </a:graphicData>
                                      </a:graphic>
                                    </wp:inline>
                                  </w:drawing>
                                </w:r>
                                <w:r w:rsidR="00A152B8">
                                  <w:br/>
                                  <w:t xml:space="preserve">Figure 8: A Stockbridge damper, used to reduce vibration of overhead power </w:t>
                                </w:r>
                                <w:proofErr w:type="gramStart"/>
                                <w:r w:rsidR="00A152B8">
                                  <w:t>lines</w:t>
                                </w:r>
                                <w:proofErr w:type="gramEnd"/>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B004FFC" id="Canvas 11" o:spid="_x0000_s1262" editas="canvas" style="position:absolute;margin-left:274.6pt;margin-top:-28.7pt;width:212.8pt;height:550.8pt;z-index:251656704;mso-position-horizontal-relative:text;mso-position-vertical-relative:text" coordsize="27025,699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">
                  <v:shape id="_x0000_s1263" type="#_x0000_t75" style="position:absolute;width:27025;height:69951;visibility:visible;mso-wrap-style:square">
                    <v:fill o:detectmouseclick="t"/>
                    <v:path o:connecttype="none"/>
                  </v:shape>
                  <v:shape id="Text Box 281" o:spid="_x0000_s1264" type="#_x0000_t202" style="position:absolute;left:456;top:25973;width:26569;height:22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" stroked="f">
                    <v:textbox inset="0,0,0,0">
                      <w:txbxContent>
                        <w:p w14:paraId="150C33FA" w14:textId="77777777" w:rsidR="00A152B8" w:rsidRDefault="00405347" w:rsidP="00A152B8">
                          <w:pPr>
                            <w:pStyle w:val="Illustration"/>
                            <w:jc w:val="center"/>
                          </w:pPr>
                          <w:r w:rsidRPr="001106EC">
                            <w:rPr>
                              <w:noProof/>
                            </w:rPr>
                            <w:drawing>
                              <wp:inline distT="0" distB="0" distL="0" distR="0" wp14:anchorId="7F8530CB" wp14:editId="755B17A5">
                                <wp:extent cx="2159000" cy="1619250"/>
                                <wp:effectExtent l="0" t="0" r="0" b="0"/>
                                <wp:docPr id="175"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59000" cy="1619250"/>
                                        </a:xfrm>
                                        <a:prstGeom prst="rect">
                                          <a:avLst/>
                                        </a:prstGeom>
                                        <a:noFill/>
                                        <a:ln>
                                          <a:noFill/>
                                        </a:ln>
                                      </pic:spPr>
                                    </pic:pic>
                                  </a:graphicData>
                                </a:graphic>
                              </wp:inline>
                            </w:drawing>
                          </w:r>
                          <w:r w:rsidR="00A152B8">
                            <w:br/>
                            <w:t>Figure 7: Tuned absorber to be used</w:t>
                          </w:r>
                          <w:r w:rsidR="00A152B8">
                            <w:br/>
                            <w:t xml:space="preserve"> on the model </w:t>
                          </w:r>
                          <w:proofErr w:type="gramStart"/>
                          <w:r w:rsidR="00A152B8">
                            <w:t>structure</w:t>
                          </w:r>
                          <w:proofErr w:type="gramEnd"/>
                        </w:p>
                      </w:txbxContent>
                    </v:textbox>
                  </v:shape>
                  <v:shape id="Text Box 282" o:spid="_x0000_s1265" type="#_x0000_t202" style="position:absolute;top:49331;width:26401;height:189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" stroked="f">
                    <v:textbox inset="0,0,0,0">
                      <w:txbxContent>
                        <w:p w14:paraId="0363E6D0" w14:textId="77777777" w:rsidR="00A152B8" w:rsidRDefault="00405347" w:rsidP="00A152B8">
                          <w:pPr>
                            <w:pStyle w:val="Illustration"/>
                            <w:jc w:val="center"/>
                          </w:pPr>
                          <w:r w:rsidRPr="00403972">
                            <w:rPr>
                              <w:noProof/>
                            </w:rPr>
                            <w:drawing>
                              <wp:inline distT="0" distB="0" distL="0" distR="0" wp14:anchorId="1253F19A" wp14:editId="775718B2">
                                <wp:extent cx="2247265" cy="1332865"/>
                                <wp:effectExtent l="0" t="0" r="0" b="0"/>
                                <wp:docPr id="174"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2247265" cy="1332865"/>
                                        </a:xfrm>
                                        <a:prstGeom prst="rect">
                                          <a:avLst/>
                                        </a:prstGeom>
                                        <a:solidFill>
                                          <a:srgbClr val="FFFFFF"/>
                                        </a:solidFill>
                                        <a:ln>
                                          <a:noFill/>
                                        </a:ln>
                                      </pic:spPr>
                                    </pic:pic>
                                  </a:graphicData>
                                </a:graphic>
                              </wp:inline>
                            </w:drawing>
                          </w:r>
                          <w:r w:rsidR="00A152B8">
                            <w:br/>
                            <w:t xml:space="preserve">Figure 8: A Stockbridge damper, used to reduce vibration of overhead power </w:t>
                          </w:r>
                          <w:proofErr w:type="gramStart"/>
                          <w:r w:rsidR="00A152B8">
                            <w:t>lines</w:t>
                          </w:r>
                          <w:proofErr w:type="gramEnd"/>
                        </w:p>
                      </w:txbxContent>
                    </v:textbox>
                  </v:shape>
                  <w10:wrap type="square"/>
                </v:group>
              </w:pict>
            </mc:Fallback>
          </mc:AlternateContent>
        </w:r>
        <w:r w:rsidR="00405347">
          <w:rPr>
            <w:noProof/>
          </w:rPr>
          <mc:AlternateContent>
            <mc:Choice Requires="wpc">
              <w:drawing>
                <wp:anchor distT="0" distB="0" distL="114300" distR="114300" simplePos="0" relativeHeight="251657728" behindDoc="0" locked="0" layoutInCell="1" allowOverlap="1" wp14:anchorId="2B237B01" wp14:editId="718FBD26">
                  <wp:simplePos x="0" y="0"/>
                  <wp:positionH relativeFrom="column">
                    <wp:posOffset>3752215</wp:posOffset>
                  </wp:positionH>
                  <wp:positionV relativeFrom="paragraph">
                    <wp:posOffset>-70485</wp:posOffset>
                  </wp:positionV>
                  <wp:extent cx="2042795" cy="2316480"/>
                  <wp:effectExtent l="0" t="0" r="0" b="0"/>
                  <wp:wrapSquare wrapText="bothSides"/>
                  <wp:docPr id="854" name="Canvas 1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65012912" name="Line 606"/>
                          <wps:cNvCnPr>
                            <a:cxnSpLocks/>
                          </wps:cNvCnPr>
                          <wps:spPr bwMode="auto">
                            <a:xfrm>
                              <a:off x="223520" y="1789430"/>
                              <a:ext cx="1485900" cy="635"/>
                            </a:xfrm>
                            <a:prstGeom prst="line">
                              <a:avLst/>
                            </a:prstGeom>
                            <a:noFill/>
                            <a:ln w="28575">
                              <a:solidFill>
                                <a:srgbClr val="000000"/>
                              </a:solidFill>
                              <a:round/>
                              <a:headEnd/>
                              <a:tailEnd/>
                            </a:ln>
                          </wps:spPr>
                          <wps:bodyPr/>
                        </wps:wsp>
                        <wps:wsp>
                          <wps:cNvPr id="734457662" name="Rectangle 607"/>
                          <wps:cNvSpPr>
                            <a:spLocks/>
                          </wps:cNvSpPr>
                          <wps:spPr bwMode="auto">
                            <a:xfrm>
                              <a:off x="224155" y="760730"/>
                              <a:ext cx="914400" cy="45720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535841832" name="Line 608"/>
                          <wps:cNvCnPr>
                            <a:cxnSpLocks/>
                          </wps:cNvCnPr>
                          <wps:spPr bwMode="auto">
                            <a:xfrm flipH="1">
                              <a:off x="223520" y="1789430"/>
                              <a:ext cx="113665" cy="114300"/>
                            </a:xfrm>
                            <a:prstGeom prst="line">
                              <a:avLst/>
                            </a:prstGeom>
                            <a:noFill/>
                            <a:ln w="9525">
                              <a:solidFill>
                                <a:srgbClr val="000000"/>
                              </a:solidFill>
                              <a:round/>
                              <a:headEnd/>
                              <a:tailEnd/>
                            </a:ln>
                          </wps:spPr>
                          <wps:bodyPr/>
                        </wps:wsp>
                        <wps:wsp>
                          <wps:cNvPr id="1562386493" name="Line 609"/>
                          <wps:cNvCnPr>
                            <a:cxnSpLocks/>
                          </wps:cNvCnPr>
                          <wps:spPr bwMode="auto">
                            <a:xfrm flipH="1">
                              <a:off x="337185" y="1789430"/>
                              <a:ext cx="113665" cy="114300"/>
                            </a:xfrm>
                            <a:prstGeom prst="line">
                              <a:avLst/>
                            </a:prstGeom>
                            <a:noFill/>
                            <a:ln w="9525">
                              <a:solidFill>
                                <a:srgbClr val="000000"/>
                              </a:solidFill>
                              <a:round/>
                              <a:headEnd/>
                              <a:tailEnd/>
                            </a:ln>
                          </wps:spPr>
                          <wps:bodyPr/>
                        </wps:wsp>
                        <wps:wsp>
                          <wps:cNvPr id="1799713691" name="Line 610"/>
                          <wps:cNvCnPr>
                            <a:cxnSpLocks/>
                          </wps:cNvCnPr>
                          <wps:spPr bwMode="auto">
                            <a:xfrm flipH="1">
                              <a:off x="452120" y="1789430"/>
                              <a:ext cx="113665" cy="114300"/>
                            </a:xfrm>
                            <a:prstGeom prst="line">
                              <a:avLst/>
                            </a:prstGeom>
                            <a:noFill/>
                            <a:ln w="9525">
                              <a:solidFill>
                                <a:srgbClr val="000000"/>
                              </a:solidFill>
                              <a:round/>
                              <a:headEnd/>
                              <a:tailEnd/>
                            </a:ln>
                          </wps:spPr>
                          <wps:bodyPr/>
                        </wps:wsp>
                        <wps:wsp>
                          <wps:cNvPr id="1922516838" name="Line 611"/>
                          <wps:cNvCnPr>
                            <a:cxnSpLocks/>
                          </wps:cNvCnPr>
                          <wps:spPr bwMode="auto">
                            <a:xfrm flipH="1">
                              <a:off x="566420" y="1789430"/>
                              <a:ext cx="113030" cy="114300"/>
                            </a:xfrm>
                            <a:prstGeom prst="line">
                              <a:avLst/>
                            </a:prstGeom>
                            <a:noFill/>
                            <a:ln w="9525">
                              <a:solidFill>
                                <a:srgbClr val="000000"/>
                              </a:solidFill>
                              <a:round/>
                              <a:headEnd/>
                              <a:tailEnd/>
                            </a:ln>
                          </wps:spPr>
                          <wps:bodyPr/>
                        </wps:wsp>
                        <wps:wsp>
                          <wps:cNvPr id="515144464" name="Line 612"/>
                          <wps:cNvCnPr>
                            <a:cxnSpLocks/>
                          </wps:cNvCnPr>
                          <wps:spPr bwMode="auto">
                            <a:xfrm flipH="1">
                              <a:off x="680720" y="1789430"/>
                              <a:ext cx="113030" cy="114300"/>
                            </a:xfrm>
                            <a:prstGeom prst="line">
                              <a:avLst/>
                            </a:prstGeom>
                            <a:noFill/>
                            <a:ln w="9525">
                              <a:solidFill>
                                <a:srgbClr val="000000"/>
                              </a:solidFill>
                              <a:round/>
                              <a:headEnd/>
                              <a:tailEnd/>
                            </a:ln>
                          </wps:spPr>
                          <wps:bodyPr/>
                        </wps:wsp>
                        <wps:wsp>
                          <wps:cNvPr id="577258397" name="Line 613"/>
                          <wps:cNvCnPr>
                            <a:cxnSpLocks/>
                          </wps:cNvCnPr>
                          <wps:spPr bwMode="auto">
                            <a:xfrm flipH="1">
                              <a:off x="795020" y="1789430"/>
                              <a:ext cx="113665" cy="114935"/>
                            </a:xfrm>
                            <a:prstGeom prst="line">
                              <a:avLst/>
                            </a:prstGeom>
                            <a:noFill/>
                            <a:ln w="9525">
                              <a:solidFill>
                                <a:srgbClr val="000000"/>
                              </a:solidFill>
                              <a:round/>
                              <a:headEnd/>
                              <a:tailEnd/>
                            </a:ln>
                          </wps:spPr>
                          <wps:bodyPr/>
                        </wps:wsp>
                        <wps:wsp>
                          <wps:cNvPr id="1728746606" name="Line 614"/>
                          <wps:cNvCnPr>
                            <a:cxnSpLocks/>
                          </wps:cNvCnPr>
                          <wps:spPr bwMode="auto">
                            <a:xfrm flipH="1">
                              <a:off x="908685" y="1789430"/>
                              <a:ext cx="113665" cy="114300"/>
                            </a:xfrm>
                            <a:prstGeom prst="line">
                              <a:avLst/>
                            </a:prstGeom>
                            <a:noFill/>
                            <a:ln w="9525">
                              <a:solidFill>
                                <a:srgbClr val="000000"/>
                              </a:solidFill>
                              <a:round/>
                              <a:headEnd/>
                              <a:tailEnd/>
                            </a:ln>
                          </wps:spPr>
                          <wps:bodyPr/>
                        </wps:wsp>
                        <wps:wsp>
                          <wps:cNvPr id="2029213423" name="Line 615"/>
                          <wps:cNvCnPr>
                            <a:cxnSpLocks/>
                          </wps:cNvCnPr>
                          <wps:spPr bwMode="auto">
                            <a:xfrm flipH="1">
                              <a:off x="1023620" y="1789430"/>
                              <a:ext cx="113665" cy="114300"/>
                            </a:xfrm>
                            <a:prstGeom prst="line">
                              <a:avLst/>
                            </a:prstGeom>
                            <a:noFill/>
                            <a:ln w="9525">
                              <a:solidFill>
                                <a:srgbClr val="000000"/>
                              </a:solidFill>
                              <a:round/>
                              <a:headEnd/>
                              <a:tailEnd/>
                            </a:ln>
                          </wps:spPr>
                          <wps:bodyPr/>
                        </wps:wsp>
                        <wps:wsp>
                          <wps:cNvPr id="1836080264" name="Line 616"/>
                          <wps:cNvCnPr>
                            <a:cxnSpLocks/>
                          </wps:cNvCnPr>
                          <wps:spPr bwMode="auto">
                            <a:xfrm flipH="1">
                              <a:off x="1137920" y="1789430"/>
                              <a:ext cx="113665" cy="114935"/>
                            </a:xfrm>
                            <a:prstGeom prst="line">
                              <a:avLst/>
                            </a:prstGeom>
                            <a:noFill/>
                            <a:ln w="9525">
                              <a:solidFill>
                                <a:srgbClr val="000000"/>
                              </a:solidFill>
                              <a:round/>
                              <a:headEnd/>
                              <a:tailEnd/>
                            </a:ln>
                          </wps:spPr>
                          <wps:bodyPr/>
                        </wps:wsp>
                        <wps:wsp>
                          <wps:cNvPr id="1054065573" name="Line 617"/>
                          <wps:cNvCnPr>
                            <a:cxnSpLocks/>
                          </wps:cNvCnPr>
                          <wps:spPr bwMode="auto">
                            <a:xfrm flipH="1">
                              <a:off x="1252220" y="1789430"/>
                              <a:ext cx="112395" cy="114300"/>
                            </a:xfrm>
                            <a:prstGeom prst="line">
                              <a:avLst/>
                            </a:prstGeom>
                            <a:noFill/>
                            <a:ln w="9525">
                              <a:solidFill>
                                <a:srgbClr val="000000"/>
                              </a:solidFill>
                              <a:round/>
                              <a:headEnd/>
                              <a:tailEnd/>
                            </a:ln>
                          </wps:spPr>
                          <wps:bodyPr/>
                        </wps:wsp>
                        <wps:wsp>
                          <wps:cNvPr id="1329577837" name="Line 618"/>
                          <wps:cNvCnPr>
                            <a:cxnSpLocks/>
                          </wps:cNvCnPr>
                          <wps:spPr bwMode="auto">
                            <a:xfrm>
                              <a:off x="1252220" y="989330"/>
                              <a:ext cx="457835" cy="635"/>
                            </a:xfrm>
                            <a:prstGeom prst="line">
                              <a:avLst/>
                            </a:prstGeom>
                            <a:noFill/>
                            <a:ln w="9525">
                              <a:solidFill>
                                <a:srgbClr val="000000"/>
                              </a:solidFill>
                              <a:round/>
                              <a:headEnd/>
                              <a:tailEnd/>
                            </a:ln>
                          </wps:spPr>
                          <wps:bodyPr/>
                        </wps:wsp>
                        <wps:wsp>
                          <wps:cNvPr id="2027506214" name="Line 619"/>
                          <wps:cNvCnPr>
                            <a:cxnSpLocks/>
                          </wps:cNvCnPr>
                          <wps:spPr bwMode="auto">
                            <a:xfrm flipH="1">
                              <a:off x="1366520" y="1789430"/>
                              <a:ext cx="112395" cy="114300"/>
                            </a:xfrm>
                            <a:prstGeom prst="line">
                              <a:avLst/>
                            </a:prstGeom>
                            <a:noFill/>
                            <a:ln w="9525">
                              <a:solidFill>
                                <a:srgbClr val="000000"/>
                              </a:solidFill>
                              <a:round/>
                              <a:headEnd/>
                              <a:tailEnd/>
                            </a:ln>
                          </wps:spPr>
                          <wps:bodyPr/>
                        </wps:wsp>
                        <wps:wsp>
                          <wps:cNvPr id="1575930503" name="Line 620"/>
                          <wps:cNvCnPr>
                            <a:cxnSpLocks/>
                          </wps:cNvCnPr>
                          <wps:spPr bwMode="auto">
                            <a:xfrm flipH="1">
                              <a:off x="1480185" y="1789430"/>
                              <a:ext cx="113665" cy="114300"/>
                            </a:xfrm>
                            <a:prstGeom prst="line">
                              <a:avLst/>
                            </a:prstGeom>
                            <a:noFill/>
                            <a:ln w="9525">
                              <a:solidFill>
                                <a:srgbClr val="000000"/>
                              </a:solidFill>
                              <a:round/>
                              <a:headEnd/>
                              <a:tailEnd/>
                            </a:ln>
                          </wps:spPr>
                          <wps:bodyPr/>
                        </wps:wsp>
                        <wps:wsp>
                          <wps:cNvPr id="1327511834" name="Line 621"/>
                          <wps:cNvCnPr>
                            <a:cxnSpLocks/>
                          </wps:cNvCnPr>
                          <wps:spPr bwMode="auto">
                            <a:xfrm flipH="1">
                              <a:off x="1595120" y="1789430"/>
                              <a:ext cx="109855" cy="115570"/>
                            </a:xfrm>
                            <a:prstGeom prst="line">
                              <a:avLst/>
                            </a:prstGeom>
                            <a:noFill/>
                            <a:ln w="9525">
                              <a:solidFill>
                                <a:srgbClr val="000000"/>
                              </a:solidFill>
                              <a:round/>
                              <a:headEnd/>
                              <a:tailEnd/>
                            </a:ln>
                          </wps:spPr>
                          <wps:bodyPr/>
                        </wps:wsp>
                        <wps:wsp>
                          <wps:cNvPr id="278766683" name="Line 622"/>
                          <wps:cNvCnPr>
                            <a:cxnSpLocks/>
                          </wps:cNvCnPr>
                          <wps:spPr bwMode="auto">
                            <a:xfrm flipV="1">
                              <a:off x="1480820" y="989330"/>
                              <a:ext cx="635" cy="800100"/>
                            </a:xfrm>
                            <a:prstGeom prst="line">
                              <a:avLst/>
                            </a:prstGeom>
                            <a:noFill/>
                            <a:ln w="9525">
                              <a:solidFill>
                                <a:srgbClr val="000000"/>
                              </a:solidFill>
                              <a:round/>
                              <a:headEnd/>
                              <a:tailEnd type="triangle" w="med" len="lg"/>
                            </a:ln>
                          </wps:spPr>
                          <wps:bodyPr/>
                        </wps:wsp>
                        <wps:wsp>
                          <wps:cNvPr id="334410598" name="Text Box 623"/>
                          <wps:cNvSpPr txBox="1">
                            <a:spLocks/>
                          </wps:cNvSpPr>
                          <wps:spPr bwMode="auto">
                            <a:xfrm>
                              <a:off x="159385" y="1390650"/>
                              <a:ext cx="173355" cy="190500"/>
                            </a:xfrm>
                            <a:prstGeom prst="rect">
                              <a:avLst/>
                            </a:prstGeom>
                            <a:noFill/>
                            <a:ln>
                              <a:noFill/>
                            </a:ln>
                          </wps:spPr>
                          <wps:txbx>
                            <w:txbxContent>
                              <w:p w14:paraId="7FE31AFC" w14:textId="77777777" w:rsidR="00A152B8" w:rsidRPr="001B4CB5" w:rsidRDefault="00587B53" w:rsidP="00A152B8">
                                <w:r w:rsidRPr="00053DCB">
                                  <w:rPr>
                                    <w:noProof/>
                                    <w:position w:val="-10"/>
                                  </w:rPr>
                                  <w:object w:dxaOrig="260" w:dyaOrig="320" w14:anchorId="0EE0CFF6">
                                    <v:shape id="_x0000_i1087" type="#_x0000_t75" alt="" style="width:13.6pt;height:14.95pt;mso-width-percent:0;mso-height-percent:0;mso-width-percent:0;mso-height-percent:0" o:ole="">
                                      <v:imagedata r:id="rId40" o:title=""/>
                                    </v:shape>
                                    <o:OLEObject Type="Embed" ProgID="Equation.3" ShapeID="_x0000_i1087" DrawAspect="Content" ObjectID="_1757508772" r:id="rId94"/>
                                  </w:object>
                                </w:r>
                              </w:p>
                            </w:txbxContent>
                          </wps:txbx>
                          <wps:bodyPr rot="0" vert="horz" wrap="none" lIns="0" tIns="0" rIns="0" bIns="0" anchor="t" anchorCtr="0" upright="1">
                            <a:spAutoFit/>
                          </wps:bodyPr>
                        </wps:wsp>
                        <wps:wsp>
                          <wps:cNvPr id="1711234397" name="Text Box 624"/>
                          <wps:cNvSpPr txBox="1">
                            <a:spLocks/>
                          </wps:cNvSpPr>
                          <wps:spPr bwMode="auto">
                            <a:xfrm>
                              <a:off x="594995" y="875030"/>
                              <a:ext cx="191135" cy="190500"/>
                            </a:xfrm>
                            <a:prstGeom prst="rect">
                              <a:avLst/>
                            </a:prstGeom>
                            <a:noFill/>
                            <a:ln>
                              <a:noFill/>
                            </a:ln>
                          </wps:spPr>
                          <wps:txbx>
                            <w:txbxContent>
                              <w:p w14:paraId="7E2AC2A3" w14:textId="77777777" w:rsidR="00A152B8" w:rsidRPr="001B4CB5" w:rsidRDefault="00587B53" w:rsidP="00A152B8">
                                <w:r w:rsidRPr="00053DCB">
                                  <w:rPr>
                                    <w:noProof/>
                                    <w:position w:val="-10"/>
                                  </w:rPr>
                                  <w:object w:dxaOrig="320" w:dyaOrig="320" w14:anchorId="75914FA5">
                                    <v:shape id="_x0000_i1086" type="#_x0000_t75" alt="" style="width:14.95pt;height:14.95pt;mso-width-percent:0;mso-height-percent:0;mso-width-percent:0;mso-height-percent:0" o:ole="">
                                      <v:imagedata r:id="rId42" o:title=""/>
                                    </v:shape>
                                    <o:OLEObject Type="Embed" ProgID="Equation.3" ShapeID="_x0000_i1086" DrawAspect="Content" ObjectID="_1757508773" r:id="rId95"/>
                                  </w:object>
                                </w:r>
                              </w:p>
                            </w:txbxContent>
                          </wps:txbx>
                          <wps:bodyPr rot="0" vert="horz" wrap="none" lIns="0" tIns="0" rIns="0" bIns="0" anchor="t" anchorCtr="0" upright="1">
                            <a:spAutoFit/>
                          </wps:bodyPr>
                        </wps:wsp>
                        <wps:wsp>
                          <wps:cNvPr id="752140148" name="Line 625"/>
                          <wps:cNvCnPr>
                            <a:cxnSpLocks/>
                          </wps:cNvCnPr>
                          <wps:spPr bwMode="auto">
                            <a:xfrm flipV="1">
                              <a:off x="935355" y="303530"/>
                              <a:ext cx="635" cy="457835"/>
                            </a:xfrm>
                            <a:prstGeom prst="line">
                              <a:avLst/>
                            </a:prstGeom>
                            <a:noFill/>
                            <a:ln w="9525">
                              <a:solidFill>
                                <a:srgbClr val="000000"/>
                              </a:solidFill>
                              <a:round/>
                              <a:headEnd/>
                              <a:tailEnd type="triangle" w="med" len="lg"/>
                            </a:ln>
                          </wps:spPr>
                          <wps:bodyPr/>
                        </wps:wsp>
                        <wps:wsp>
                          <wps:cNvPr id="1737348157" name="Text Box 626"/>
                          <wps:cNvSpPr txBox="1">
                            <a:spLocks/>
                          </wps:cNvSpPr>
                          <wps:spPr bwMode="auto">
                            <a:xfrm>
                              <a:off x="1002030" y="475615"/>
                              <a:ext cx="114935" cy="227330"/>
                            </a:xfrm>
                            <a:prstGeom prst="rect">
                              <a:avLst/>
                            </a:prstGeom>
                            <a:noFill/>
                            <a:ln>
                              <a:noFill/>
                            </a:ln>
                          </wps:spPr>
                          <wps:txbx>
                            <w:txbxContent>
                              <w:p w14:paraId="61AA8854" w14:textId="77777777" w:rsidR="00A152B8" w:rsidRPr="00947A3B" w:rsidRDefault="00A152B8" w:rsidP="00A152B8">
                                <w:pPr>
                                  <w:rPr>
                                    <w:i/>
                                  </w:rPr>
                                </w:pPr>
                                <w:r>
                                  <w:rPr>
                                    <w:i/>
                                  </w:rPr>
                                  <w:t>f</w:t>
                                </w:r>
                              </w:p>
                            </w:txbxContent>
                          </wps:txbx>
                          <wps:bodyPr rot="0" vert="horz" wrap="square" lIns="0" tIns="0" rIns="0" bIns="0" anchor="t" anchorCtr="0" upright="1">
                            <a:noAutofit/>
                          </wps:bodyPr>
                        </wps:wsp>
                        <wps:wsp>
                          <wps:cNvPr id="2101344828" name="Text Box 627"/>
                          <wps:cNvSpPr txBox="1">
                            <a:spLocks/>
                          </wps:cNvSpPr>
                          <wps:spPr bwMode="auto">
                            <a:xfrm>
                              <a:off x="1595120" y="1218565"/>
                              <a:ext cx="114935" cy="227330"/>
                            </a:xfrm>
                            <a:prstGeom prst="rect">
                              <a:avLst/>
                            </a:prstGeom>
                            <a:noFill/>
                            <a:ln>
                              <a:noFill/>
                            </a:ln>
                          </wps:spPr>
                          <wps:txbx>
                            <w:txbxContent>
                              <w:p w14:paraId="4C5B1225" w14:textId="77777777" w:rsidR="00A152B8" w:rsidRPr="00947A3B" w:rsidRDefault="00A152B8" w:rsidP="00A152B8">
                                <w:pPr>
                                  <w:rPr>
                                    <w:i/>
                                  </w:rPr>
                                </w:pPr>
                                <w:r>
                                  <w:rPr>
                                    <w:i/>
                                  </w:rPr>
                                  <w:t>y</w:t>
                                </w:r>
                              </w:p>
                            </w:txbxContent>
                          </wps:txbx>
                          <wps:bodyPr rot="0" vert="horz" wrap="square" lIns="0" tIns="0" rIns="0" bIns="0" anchor="t" anchorCtr="0" upright="1">
                            <a:noAutofit/>
                          </wps:bodyPr>
                        </wps:wsp>
                        <wps:wsp>
                          <wps:cNvPr id="754113146" name="Text Box 628"/>
                          <wps:cNvSpPr txBox="1">
                            <a:spLocks/>
                          </wps:cNvSpPr>
                          <wps:spPr bwMode="auto">
                            <a:xfrm>
                              <a:off x="109855" y="2018030"/>
                              <a:ext cx="1715135" cy="227330"/>
                            </a:xfrm>
                            <a:prstGeom prst="rect">
                              <a:avLst/>
                            </a:prstGeom>
                            <a:noFill/>
                            <a:ln>
                              <a:noFill/>
                            </a:ln>
                          </wps:spPr>
                          <wps:txbx>
                            <w:txbxContent>
                              <w:p w14:paraId="4B6F793B" w14:textId="77777777" w:rsidR="00A152B8" w:rsidRPr="00665BB8" w:rsidRDefault="00A152B8" w:rsidP="00A152B8">
                                <w:pPr>
                                  <w:rPr>
                                    <w:i/>
                                    <w:iCs/>
                                  </w:rPr>
                                </w:pPr>
                                <w:r w:rsidRPr="00665BB8">
                                  <w:rPr>
                                    <w:i/>
                                    <w:iCs/>
                                  </w:rPr>
                                  <w:t>Figure 6: 2DOF system</w:t>
                                </w:r>
                              </w:p>
                            </w:txbxContent>
                          </wps:txbx>
                          <wps:bodyPr rot="0" vert="horz" wrap="square" lIns="0" tIns="0" rIns="0" bIns="0" anchor="t" anchorCtr="0" upright="1">
                            <a:noAutofit/>
                          </wps:bodyPr>
                        </wps:wsp>
                        <wpg:wgp>
                          <wpg:cNvPr id="2118522490" name="Group 629"/>
                          <wpg:cNvGrpSpPr>
                            <a:grpSpLocks/>
                          </wpg:cNvGrpSpPr>
                          <wpg:grpSpPr bwMode="auto">
                            <a:xfrm>
                              <a:off x="338455" y="1217930"/>
                              <a:ext cx="228600" cy="570865"/>
                              <a:chOff x="3696" y="3429"/>
                              <a:chExt cx="459" cy="1080"/>
                            </a:xfrm>
                          </wpg:grpSpPr>
                          <wps:wsp>
                            <wps:cNvPr id="1650248230" name="Line 630"/>
                            <wps:cNvCnPr>
                              <a:cxnSpLocks/>
                            </wps:cNvCnPr>
                            <wps:spPr bwMode="auto">
                              <a:xfrm flipH="1">
                                <a:off x="3696" y="3429"/>
                                <a:ext cx="306" cy="154"/>
                              </a:xfrm>
                              <a:prstGeom prst="line">
                                <a:avLst/>
                              </a:prstGeom>
                              <a:noFill/>
                              <a:ln w="9525">
                                <a:solidFill>
                                  <a:srgbClr val="000000"/>
                                </a:solidFill>
                                <a:round/>
                                <a:headEnd/>
                                <a:tailEnd/>
                              </a:ln>
                            </wps:spPr>
                            <wps:bodyPr/>
                          </wps:wsp>
                          <wps:wsp>
                            <wps:cNvPr id="1905232009" name="Line 631"/>
                            <wps:cNvCnPr>
                              <a:cxnSpLocks/>
                            </wps:cNvCnPr>
                            <wps:spPr bwMode="auto">
                              <a:xfrm>
                                <a:off x="3696" y="3583"/>
                                <a:ext cx="459" cy="154"/>
                              </a:xfrm>
                              <a:prstGeom prst="line">
                                <a:avLst/>
                              </a:prstGeom>
                              <a:noFill/>
                              <a:ln w="9525">
                                <a:solidFill>
                                  <a:srgbClr val="000000"/>
                                </a:solidFill>
                                <a:round/>
                                <a:headEnd/>
                                <a:tailEnd/>
                              </a:ln>
                            </wps:spPr>
                            <wps:bodyPr/>
                          </wps:wsp>
                          <wps:wsp>
                            <wps:cNvPr id="1936550103" name="Line 632"/>
                            <wps:cNvCnPr>
                              <a:cxnSpLocks/>
                            </wps:cNvCnPr>
                            <wps:spPr bwMode="auto">
                              <a:xfrm flipH="1">
                                <a:off x="3696" y="3737"/>
                                <a:ext cx="459" cy="155"/>
                              </a:xfrm>
                              <a:prstGeom prst="line">
                                <a:avLst/>
                              </a:prstGeom>
                              <a:noFill/>
                              <a:ln w="9525">
                                <a:solidFill>
                                  <a:srgbClr val="000000"/>
                                </a:solidFill>
                                <a:round/>
                                <a:headEnd/>
                                <a:tailEnd/>
                              </a:ln>
                            </wps:spPr>
                            <wps:bodyPr/>
                          </wps:wsp>
                          <wps:wsp>
                            <wps:cNvPr id="481005639" name="Line 633"/>
                            <wps:cNvCnPr>
                              <a:cxnSpLocks/>
                            </wps:cNvCnPr>
                            <wps:spPr bwMode="auto">
                              <a:xfrm>
                                <a:off x="3696" y="3892"/>
                                <a:ext cx="459" cy="154"/>
                              </a:xfrm>
                              <a:prstGeom prst="line">
                                <a:avLst/>
                              </a:prstGeom>
                              <a:noFill/>
                              <a:ln w="9525">
                                <a:solidFill>
                                  <a:srgbClr val="000000"/>
                                </a:solidFill>
                                <a:round/>
                                <a:headEnd/>
                                <a:tailEnd/>
                              </a:ln>
                            </wps:spPr>
                            <wps:bodyPr/>
                          </wps:wsp>
                          <wps:wsp>
                            <wps:cNvPr id="1118099504" name="Line 634"/>
                            <wps:cNvCnPr>
                              <a:cxnSpLocks/>
                            </wps:cNvCnPr>
                            <wps:spPr bwMode="auto">
                              <a:xfrm flipH="1">
                                <a:off x="3696" y="4046"/>
                                <a:ext cx="459" cy="154"/>
                              </a:xfrm>
                              <a:prstGeom prst="line">
                                <a:avLst/>
                              </a:prstGeom>
                              <a:noFill/>
                              <a:ln w="9525">
                                <a:solidFill>
                                  <a:srgbClr val="000000"/>
                                </a:solidFill>
                                <a:round/>
                                <a:headEnd/>
                                <a:tailEnd/>
                              </a:ln>
                            </wps:spPr>
                            <wps:bodyPr/>
                          </wps:wsp>
                          <wps:wsp>
                            <wps:cNvPr id="142050006" name="Line 635"/>
                            <wps:cNvCnPr>
                              <a:cxnSpLocks/>
                            </wps:cNvCnPr>
                            <wps:spPr bwMode="auto">
                              <a:xfrm>
                                <a:off x="3696" y="4200"/>
                                <a:ext cx="459" cy="154"/>
                              </a:xfrm>
                              <a:prstGeom prst="line">
                                <a:avLst/>
                              </a:prstGeom>
                              <a:noFill/>
                              <a:ln w="9525">
                                <a:solidFill>
                                  <a:srgbClr val="000000"/>
                                </a:solidFill>
                                <a:round/>
                                <a:headEnd/>
                                <a:tailEnd/>
                              </a:ln>
                            </wps:spPr>
                            <wps:bodyPr/>
                          </wps:wsp>
                          <wps:wsp>
                            <wps:cNvPr id="483195612" name="Line 636"/>
                            <wps:cNvCnPr>
                              <a:cxnSpLocks/>
                            </wps:cNvCnPr>
                            <wps:spPr bwMode="auto">
                              <a:xfrm flipH="1">
                                <a:off x="3849" y="4354"/>
                                <a:ext cx="306" cy="155"/>
                              </a:xfrm>
                              <a:prstGeom prst="line">
                                <a:avLst/>
                              </a:prstGeom>
                              <a:noFill/>
                              <a:ln w="9525">
                                <a:solidFill>
                                  <a:srgbClr val="000000"/>
                                </a:solidFill>
                                <a:round/>
                                <a:headEnd/>
                                <a:tailEnd/>
                              </a:ln>
                            </wps:spPr>
                            <wps:bodyPr/>
                          </wps:wsp>
                        </wpg:wgp>
                        <wpg:wgp>
                          <wpg:cNvPr id="980555162" name="Group 637"/>
                          <wpg:cNvGrpSpPr>
                            <a:grpSpLocks/>
                          </wpg:cNvGrpSpPr>
                          <wpg:grpSpPr bwMode="auto">
                            <a:xfrm>
                              <a:off x="795655" y="1217930"/>
                              <a:ext cx="228600" cy="571500"/>
                              <a:chOff x="6866" y="4548"/>
                              <a:chExt cx="360" cy="1440"/>
                            </a:xfrm>
                          </wpg:grpSpPr>
                          <wps:wsp>
                            <wps:cNvPr id="1244251520" name="Line 638"/>
                            <wps:cNvCnPr>
                              <a:cxnSpLocks/>
                            </wps:cNvCnPr>
                            <wps:spPr bwMode="auto">
                              <a:xfrm>
                                <a:off x="7046" y="4548"/>
                                <a:ext cx="1" cy="540"/>
                              </a:xfrm>
                              <a:prstGeom prst="line">
                                <a:avLst/>
                              </a:prstGeom>
                              <a:noFill/>
                              <a:ln w="9525">
                                <a:solidFill>
                                  <a:srgbClr val="000000"/>
                                </a:solidFill>
                                <a:round/>
                                <a:headEnd/>
                                <a:tailEnd/>
                              </a:ln>
                            </wps:spPr>
                            <wps:bodyPr/>
                          </wps:wsp>
                          <wps:wsp>
                            <wps:cNvPr id="1383317791" name="Line 639"/>
                            <wps:cNvCnPr>
                              <a:cxnSpLocks/>
                            </wps:cNvCnPr>
                            <wps:spPr bwMode="auto">
                              <a:xfrm>
                                <a:off x="6866" y="5088"/>
                                <a:ext cx="360" cy="0"/>
                              </a:xfrm>
                              <a:prstGeom prst="line">
                                <a:avLst/>
                              </a:prstGeom>
                              <a:noFill/>
                              <a:ln w="9525">
                                <a:solidFill>
                                  <a:srgbClr val="000000"/>
                                </a:solidFill>
                                <a:round/>
                                <a:headEnd/>
                                <a:tailEnd/>
                              </a:ln>
                            </wps:spPr>
                            <wps:bodyPr/>
                          </wps:wsp>
                          <wps:wsp>
                            <wps:cNvPr id="848928219" name="Line 640"/>
                            <wps:cNvCnPr>
                              <a:cxnSpLocks/>
                            </wps:cNvCnPr>
                            <wps:spPr bwMode="auto">
                              <a:xfrm>
                                <a:off x="6866" y="4908"/>
                                <a:ext cx="1" cy="540"/>
                              </a:xfrm>
                              <a:prstGeom prst="line">
                                <a:avLst/>
                              </a:prstGeom>
                              <a:noFill/>
                              <a:ln w="9525">
                                <a:solidFill>
                                  <a:srgbClr val="000000"/>
                                </a:solidFill>
                                <a:round/>
                                <a:headEnd/>
                                <a:tailEnd/>
                              </a:ln>
                            </wps:spPr>
                            <wps:bodyPr/>
                          </wps:wsp>
                          <wps:wsp>
                            <wps:cNvPr id="46956369" name="Line 641"/>
                            <wps:cNvCnPr>
                              <a:cxnSpLocks/>
                            </wps:cNvCnPr>
                            <wps:spPr bwMode="auto">
                              <a:xfrm>
                                <a:off x="6866" y="5448"/>
                                <a:ext cx="360" cy="0"/>
                              </a:xfrm>
                              <a:prstGeom prst="line">
                                <a:avLst/>
                              </a:prstGeom>
                              <a:noFill/>
                              <a:ln w="9525">
                                <a:solidFill>
                                  <a:srgbClr val="000000"/>
                                </a:solidFill>
                                <a:round/>
                                <a:headEnd/>
                                <a:tailEnd/>
                              </a:ln>
                            </wps:spPr>
                            <wps:bodyPr/>
                          </wps:wsp>
                          <wps:wsp>
                            <wps:cNvPr id="1933340181" name="Line 642"/>
                            <wps:cNvCnPr>
                              <a:cxnSpLocks/>
                            </wps:cNvCnPr>
                            <wps:spPr bwMode="auto">
                              <a:xfrm flipV="1">
                                <a:off x="7226" y="4908"/>
                                <a:ext cx="0" cy="540"/>
                              </a:xfrm>
                              <a:prstGeom prst="line">
                                <a:avLst/>
                              </a:prstGeom>
                              <a:noFill/>
                              <a:ln w="9525">
                                <a:solidFill>
                                  <a:srgbClr val="000000"/>
                                </a:solidFill>
                                <a:round/>
                                <a:headEnd/>
                                <a:tailEnd/>
                              </a:ln>
                            </wps:spPr>
                            <wps:bodyPr/>
                          </wps:wsp>
                          <wps:wsp>
                            <wps:cNvPr id="761195884" name="Line 643"/>
                            <wps:cNvCnPr>
                              <a:cxnSpLocks/>
                            </wps:cNvCnPr>
                            <wps:spPr bwMode="auto">
                              <a:xfrm>
                                <a:off x="7046" y="5448"/>
                                <a:ext cx="0" cy="540"/>
                              </a:xfrm>
                              <a:prstGeom prst="line">
                                <a:avLst/>
                              </a:prstGeom>
                              <a:noFill/>
                              <a:ln w="9525">
                                <a:solidFill>
                                  <a:srgbClr val="000000"/>
                                </a:solidFill>
                                <a:round/>
                                <a:headEnd/>
                                <a:tailEnd/>
                              </a:ln>
                            </wps:spPr>
                            <wps:bodyPr/>
                          </wps:wsp>
                        </wpg:wgp>
                        <wps:wsp>
                          <wps:cNvPr id="198092199" name="Text Box 644"/>
                          <wps:cNvSpPr txBox="1">
                            <a:spLocks/>
                          </wps:cNvSpPr>
                          <wps:spPr bwMode="auto">
                            <a:xfrm>
                              <a:off x="1109980" y="1389380"/>
                              <a:ext cx="178435" cy="190500"/>
                            </a:xfrm>
                            <a:prstGeom prst="rect">
                              <a:avLst/>
                            </a:prstGeom>
                            <a:noFill/>
                            <a:ln>
                              <a:noFill/>
                            </a:ln>
                          </wps:spPr>
                          <wps:txbx>
                            <w:txbxContent>
                              <w:p w14:paraId="786179DE" w14:textId="77777777" w:rsidR="00A152B8" w:rsidRPr="008B63BE" w:rsidRDefault="00587B53" w:rsidP="00A152B8">
                                <w:pPr>
                                  <w:rPr>
                                    <w:rFonts w:ascii="Symbol" w:hAnsi="Symbol"/>
                                  </w:rPr>
                                </w:pPr>
                                <w:r w:rsidRPr="00053DCB">
                                  <w:rPr>
                                    <w:rFonts w:ascii="Symbol" w:hAnsi="Symbol"/>
                                    <w:noProof/>
                                    <w:position w:val="-10"/>
                                  </w:rPr>
                                  <w:object w:dxaOrig="280" w:dyaOrig="320" w14:anchorId="21664EA5">
                                    <v:shape id="_x0000_i1085" type="#_x0000_t75" alt="" style="width:13.6pt;height:14.95pt;mso-width-percent:0;mso-height-percent:0;mso-width-percent:0;mso-height-percent:0" o:ole="">
                                      <v:imagedata r:id="rId44" o:title=""/>
                                    </v:shape>
                                    <o:OLEObject Type="Embed" ProgID="Equation.3" ShapeID="_x0000_i1085" DrawAspect="Content" ObjectID="_1757508774" r:id="rId96"/>
                                  </w:object>
                                </w:r>
                              </w:p>
                            </w:txbxContent>
                          </wps:txbx>
                          <wps:bodyPr rot="0" vert="horz" wrap="none" lIns="0" tIns="0" rIns="0" bIns="0" anchor="t" anchorCtr="0" upright="1">
                            <a:spAutoFit/>
                          </wps:bodyPr>
                        </wps:wsp>
                        <wps:wsp>
                          <wps:cNvPr id="208463310" name="Rectangle 645"/>
                          <wps:cNvSpPr>
                            <a:spLocks/>
                          </wps:cNvSpPr>
                          <wps:spPr bwMode="auto">
                            <a:xfrm>
                              <a:off x="245745" y="203200"/>
                              <a:ext cx="344805" cy="22733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wgp>
                          <wpg:cNvPr id="1858978706" name="Group 646"/>
                          <wpg:cNvGrpSpPr>
                            <a:grpSpLocks/>
                          </wpg:cNvGrpSpPr>
                          <wpg:grpSpPr bwMode="auto">
                            <a:xfrm>
                              <a:off x="245745" y="433070"/>
                              <a:ext cx="114935" cy="338455"/>
                              <a:chOff x="3696" y="3429"/>
                              <a:chExt cx="459" cy="1080"/>
                            </a:xfrm>
                          </wpg:grpSpPr>
                          <wps:wsp>
                            <wps:cNvPr id="1907019355" name="Line 647"/>
                            <wps:cNvCnPr>
                              <a:cxnSpLocks/>
                            </wps:cNvCnPr>
                            <wps:spPr bwMode="auto">
                              <a:xfrm flipH="1">
                                <a:off x="3696" y="3429"/>
                                <a:ext cx="306" cy="154"/>
                              </a:xfrm>
                              <a:prstGeom prst="line">
                                <a:avLst/>
                              </a:prstGeom>
                              <a:noFill/>
                              <a:ln w="9525">
                                <a:solidFill>
                                  <a:srgbClr val="000000"/>
                                </a:solidFill>
                                <a:round/>
                                <a:headEnd/>
                                <a:tailEnd/>
                              </a:ln>
                            </wps:spPr>
                            <wps:bodyPr/>
                          </wps:wsp>
                          <wps:wsp>
                            <wps:cNvPr id="472572759" name="Line 648"/>
                            <wps:cNvCnPr>
                              <a:cxnSpLocks/>
                            </wps:cNvCnPr>
                            <wps:spPr bwMode="auto">
                              <a:xfrm>
                                <a:off x="3696" y="3583"/>
                                <a:ext cx="459" cy="154"/>
                              </a:xfrm>
                              <a:prstGeom prst="line">
                                <a:avLst/>
                              </a:prstGeom>
                              <a:noFill/>
                              <a:ln w="9525">
                                <a:solidFill>
                                  <a:srgbClr val="000000"/>
                                </a:solidFill>
                                <a:round/>
                                <a:headEnd/>
                                <a:tailEnd/>
                              </a:ln>
                            </wps:spPr>
                            <wps:bodyPr/>
                          </wps:wsp>
                          <wps:wsp>
                            <wps:cNvPr id="1403294078" name="Line 649"/>
                            <wps:cNvCnPr>
                              <a:cxnSpLocks/>
                            </wps:cNvCnPr>
                            <wps:spPr bwMode="auto">
                              <a:xfrm flipH="1">
                                <a:off x="3696" y="3737"/>
                                <a:ext cx="459" cy="155"/>
                              </a:xfrm>
                              <a:prstGeom prst="line">
                                <a:avLst/>
                              </a:prstGeom>
                              <a:noFill/>
                              <a:ln w="9525">
                                <a:solidFill>
                                  <a:srgbClr val="000000"/>
                                </a:solidFill>
                                <a:round/>
                                <a:headEnd/>
                                <a:tailEnd/>
                              </a:ln>
                            </wps:spPr>
                            <wps:bodyPr/>
                          </wps:wsp>
                          <wps:wsp>
                            <wps:cNvPr id="1547330405" name="Line 650"/>
                            <wps:cNvCnPr>
                              <a:cxnSpLocks/>
                            </wps:cNvCnPr>
                            <wps:spPr bwMode="auto">
                              <a:xfrm>
                                <a:off x="3696" y="3892"/>
                                <a:ext cx="459" cy="154"/>
                              </a:xfrm>
                              <a:prstGeom prst="line">
                                <a:avLst/>
                              </a:prstGeom>
                              <a:noFill/>
                              <a:ln w="9525">
                                <a:solidFill>
                                  <a:srgbClr val="000000"/>
                                </a:solidFill>
                                <a:round/>
                                <a:headEnd/>
                                <a:tailEnd/>
                              </a:ln>
                            </wps:spPr>
                            <wps:bodyPr/>
                          </wps:wsp>
                          <wps:wsp>
                            <wps:cNvPr id="1673998002" name="Line 651"/>
                            <wps:cNvCnPr>
                              <a:cxnSpLocks/>
                            </wps:cNvCnPr>
                            <wps:spPr bwMode="auto">
                              <a:xfrm flipH="1">
                                <a:off x="3696" y="4046"/>
                                <a:ext cx="459" cy="154"/>
                              </a:xfrm>
                              <a:prstGeom prst="line">
                                <a:avLst/>
                              </a:prstGeom>
                              <a:noFill/>
                              <a:ln w="9525">
                                <a:solidFill>
                                  <a:srgbClr val="000000"/>
                                </a:solidFill>
                                <a:round/>
                                <a:headEnd/>
                                <a:tailEnd/>
                              </a:ln>
                            </wps:spPr>
                            <wps:bodyPr/>
                          </wps:wsp>
                          <wps:wsp>
                            <wps:cNvPr id="1056826888" name="Line 652"/>
                            <wps:cNvCnPr>
                              <a:cxnSpLocks/>
                            </wps:cNvCnPr>
                            <wps:spPr bwMode="auto">
                              <a:xfrm>
                                <a:off x="3696" y="4200"/>
                                <a:ext cx="459" cy="154"/>
                              </a:xfrm>
                              <a:prstGeom prst="line">
                                <a:avLst/>
                              </a:prstGeom>
                              <a:noFill/>
                              <a:ln w="9525">
                                <a:solidFill>
                                  <a:srgbClr val="000000"/>
                                </a:solidFill>
                                <a:round/>
                                <a:headEnd/>
                                <a:tailEnd/>
                              </a:ln>
                            </wps:spPr>
                            <wps:bodyPr/>
                          </wps:wsp>
                          <wps:wsp>
                            <wps:cNvPr id="2010931157" name="Line 653"/>
                            <wps:cNvCnPr>
                              <a:cxnSpLocks/>
                            </wps:cNvCnPr>
                            <wps:spPr bwMode="auto">
                              <a:xfrm flipH="1">
                                <a:off x="3849" y="4354"/>
                                <a:ext cx="306" cy="155"/>
                              </a:xfrm>
                              <a:prstGeom prst="line">
                                <a:avLst/>
                              </a:prstGeom>
                              <a:noFill/>
                              <a:ln w="9525">
                                <a:solidFill>
                                  <a:srgbClr val="000000"/>
                                </a:solidFill>
                                <a:round/>
                                <a:headEnd/>
                                <a:tailEnd/>
                              </a:ln>
                            </wps:spPr>
                            <wps:bodyPr/>
                          </wps:wsp>
                        </wpg:wgp>
                        <wpg:wgp>
                          <wpg:cNvPr id="21265623" name="Group 654"/>
                          <wpg:cNvGrpSpPr>
                            <a:grpSpLocks/>
                          </wpg:cNvGrpSpPr>
                          <wpg:grpSpPr bwMode="auto">
                            <a:xfrm>
                              <a:off x="475615" y="433070"/>
                              <a:ext cx="114935" cy="339090"/>
                              <a:chOff x="6866" y="4548"/>
                              <a:chExt cx="360" cy="1440"/>
                            </a:xfrm>
                          </wpg:grpSpPr>
                          <wps:wsp>
                            <wps:cNvPr id="1618385046" name="Line 655"/>
                            <wps:cNvCnPr>
                              <a:cxnSpLocks/>
                            </wps:cNvCnPr>
                            <wps:spPr bwMode="auto">
                              <a:xfrm>
                                <a:off x="7046" y="4548"/>
                                <a:ext cx="1" cy="540"/>
                              </a:xfrm>
                              <a:prstGeom prst="line">
                                <a:avLst/>
                              </a:prstGeom>
                              <a:noFill/>
                              <a:ln w="9525">
                                <a:solidFill>
                                  <a:srgbClr val="000000"/>
                                </a:solidFill>
                                <a:round/>
                                <a:headEnd/>
                                <a:tailEnd/>
                              </a:ln>
                            </wps:spPr>
                            <wps:bodyPr/>
                          </wps:wsp>
                          <wps:wsp>
                            <wps:cNvPr id="1527210024" name="Line 656"/>
                            <wps:cNvCnPr>
                              <a:cxnSpLocks/>
                            </wps:cNvCnPr>
                            <wps:spPr bwMode="auto">
                              <a:xfrm>
                                <a:off x="6866" y="5088"/>
                                <a:ext cx="360" cy="0"/>
                              </a:xfrm>
                              <a:prstGeom prst="line">
                                <a:avLst/>
                              </a:prstGeom>
                              <a:noFill/>
                              <a:ln w="9525">
                                <a:solidFill>
                                  <a:srgbClr val="000000"/>
                                </a:solidFill>
                                <a:round/>
                                <a:headEnd/>
                                <a:tailEnd/>
                              </a:ln>
                            </wps:spPr>
                            <wps:bodyPr/>
                          </wps:wsp>
                          <wps:wsp>
                            <wps:cNvPr id="1026493731" name="Line 657"/>
                            <wps:cNvCnPr>
                              <a:cxnSpLocks/>
                            </wps:cNvCnPr>
                            <wps:spPr bwMode="auto">
                              <a:xfrm>
                                <a:off x="6866" y="4908"/>
                                <a:ext cx="1" cy="540"/>
                              </a:xfrm>
                              <a:prstGeom prst="line">
                                <a:avLst/>
                              </a:prstGeom>
                              <a:noFill/>
                              <a:ln w="9525">
                                <a:solidFill>
                                  <a:srgbClr val="000000"/>
                                </a:solidFill>
                                <a:round/>
                                <a:headEnd/>
                                <a:tailEnd/>
                              </a:ln>
                            </wps:spPr>
                            <wps:bodyPr/>
                          </wps:wsp>
                          <wps:wsp>
                            <wps:cNvPr id="1874056128" name="Line 658"/>
                            <wps:cNvCnPr>
                              <a:cxnSpLocks/>
                            </wps:cNvCnPr>
                            <wps:spPr bwMode="auto">
                              <a:xfrm>
                                <a:off x="6866" y="5448"/>
                                <a:ext cx="360" cy="0"/>
                              </a:xfrm>
                              <a:prstGeom prst="line">
                                <a:avLst/>
                              </a:prstGeom>
                              <a:noFill/>
                              <a:ln w="9525">
                                <a:solidFill>
                                  <a:srgbClr val="000000"/>
                                </a:solidFill>
                                <a:round/>
                                <a:headEnd/>
                                <a:tailEnd/>
                              </a:ln>
                            </wps:spPr>
                            <wps:bodyPr/>
                          </wps:wsp>
                          <wps:wsp>
                            <wps:cNvPr id="1660070356" name="Line 659"/>
                            <wps:cNvCnPr>
                              <a:cxnSpLocks/>
                            </wps:cNvCnPr>
                            <wps:spPr bwMode="auto">
                              <a:xfrm flipV="1">
                                <a:off x="7226" y="4908"/>
                                <a:ext cx="0" cy="540"/>
                              </a:xfrm>
                              <a:prstGeom prst="line">
                                <a:avLst/>
                              </a:prstGeom>
                              <a:noFill/>
                              <a:ln w="9525">
                                <a:solidFill>
                                  <a:srgbClr val="000000"/>
                                </a:solidFill>
                                <a:round/>
                                <a:headEnd/>
                                <a:tailEnd/>
                              </a:ln>
                            </wps:spPr>
                            <wps:bodyPr/>
                          </wps:wsp>
                          <wps:wsp>
                            <wps:cNvPr id="1409927762" name="Line 660"/>
                            <wps:cNvCnPr>
                              <a:cxnSpLocks/>
                            </wps:cNvCnPr>
                            <wps:spPr bwMode="auto">
                              <a:xfrm>
                                <a:off x="7046" y="5448"/>
                                <a:ext cx="0" cy="540"/>
                              </a:xfrm>
                              <a:prstGeom prst="line">
                                <a:avLst/>
                              </a:prstGeom>
                              <a:noFill/>
                              <a:ln w="9525">
                                <a:solidFill>
                                  <a:srgbClr val="000000"/>
                                </a:solidFill>
                                <a:round/>
                                <a:headEnd/>
                                <a:tailEnd/>
                              </a:ln>
                            </wps:spPr>
                            <wps:bodyPr/>
                          </wps:wsp>
                        </wpg:wgp>
                        <wps:wsp>
                          <wps:cNvPr id="1729807934" name="Text Box 661"/>
                          <wps:cNvSpPr txBox="1">
                            <a:spLocks/>
                          </wps:cNvSpPr>
                          <wps:spPr bwMode="auto">
                            <a:xfrm>
                              <a:off x="331470" y="203200"/>
                              <a:ext cx="220980" cy="187325"/>
                            </a:xfrm>
                            <a:prstGeom prst="rect">
                              <a:avLst/>
                            </a:prstGeom>
                            <a:noFill/>
                            <a:ln>
                              <a:noFill/>
                            </a:ln>
                          </wps:spPr>
                          <wps:txbx>
                            <w:txbxContent>
                              <w:p w14:paraId="16EF000A" w14:textId="77777777" w:rsidR="00A152B8" w:rsidRPr="001B4CB5" w:rsidRDefault="00587B53" w:rsidP="00A152B8">
                                <w:r w:rsidRPr="00053DCB">
                                  <w:rPr>
                                    <w:noProof/>
                                    <w:position w:val="-10"/>
                                    <w:lang w:val="en-GB"/>
                                  </w:rPr>
                                  <w:object w:dxaOrig="360" w:dyaOrig="320" w14:anchorId="351293E3">
                                    <v:shape id="_x0000_i1084" type="#_x0000_t75" alt="" style="width:17.65pt;height:14.95pt;mso-width-percent:0;mso-height-percent:0;mso-width-percent:0;mso-height-percent:0" o:ole="">
                                      <v:imagedata r:id="rId46" o:title=""/>
                                    </v:shape>
                                    <o:OLEObject Type="Embed" ProgID="Equation.3" ShapeID="_x0000_i1084" DrawAspect="Content" ObjectID="_1757508775" r:id="rId97"/>
                                  </w:object>
                                </w:r>
                              </w:p>
                            </w:txbxContent>
                          </wps:txbx>
                          <wps:bodyPr rot="0" vert="horz" wrap="none" lIns="0" tIns="0" rIns="0" bIns="0" anchor="t" anchorCtr="0" upright="1">
                            <a:spAutoFit/>
                          </wps:bodyPr>
                        </wps:wsp>
                        <wps:wsp>
                          <wps:cNvPr id="306343595" name="Text Box 662"/>
                          <wps:cNvSpPr txBox="1">
                            <a:spLocks/>
                          </wps:cNvSpPr>
                          <wps:spPr bwMode="auto">
                            <a:xfrm>
                              <a:off x="53975" y="480695"/>
                              <a:ext cx="178435" cy="233680"/>
                            </a:xfrm>
                            <a:prstGeom prst="rect">
                              <a:avLst/>
                            </a:prstGeom>
                            <a:noFill/>
                            <a:ln>
                              <a:noFill/>
                            </a:ln>
                          </wps:spPr>
                          <wps:txbx>
                            <w:txbxContent>
                              <w:p w14:paraId="0163D479" w14:textId="77777777" w:rsidR="00A152B8" w:rsidRPr="00053DCB" w:rsidRDefault="00587B53" w:rsidP="00A152B8">
                                <w:pPr>
                                  <w:rPr>
                                    <w:sz w:val="32"/>
                                  </w:rPr>
                                </w:pPr>
                                <w:r w:rsidRPr="00053DCB">
                                  <w:rPr>
                                    <w:noProof/>
                                    <w:position w:val="-10"/>
                                    <w:sz w:val="32"/>
                                  </w:rPr>
                                  <w:object w:dxaOrig="280" w:dyaOrig="320" w14:anchorId="108A1438">
                                    <v:shape id="_x0000_i1083" type="#_x0000_t75" alt="" style="width:13.6pt;height:14.95pt;mso-width-percent:0;mso-height-percent:0;mso-width-percent:0;mso-height-percent:0" o:ole="">
                                      <v:imagedata r:id="rId48" o:title=""/>
                                    </v:shape>
                                    <o:OLEObject Type="Embed" ProgID="Equation.3" ShapeID="_x0000_i1083" DrawAspect="Content" ObjectID="_1757508776" r:id="rId98"/>
                                  </w:object>
                                </w:r>
                              </w:p>
                            </w:txbxContent>
                          </wps:txbx>
                          <wps:bodyPr rot="0" vert="horz" wrap="none" lIns="0" tIns="0" rIns="0" bIns="0" anchor="t" anchorCtr="0" upright="1">
                            <a:spAutoFit/>
                          </wps:bodyPr>
                        </wps:wsp>
                        <wps:wsp>
                          <wps:cNvPr id="1980108135" name="Text Box 663"/>
                          <wps:cNvSpPr txBox="1">
                            <a:spLocks/>
                          </wps:cNvSpPr>
                          <wps:spPr bwMode="auto">
                            <a:xfrm>
                              <a:off x="628650" y="471170"/>
                              <a:ext cx="191135" cy="190500"/>
                            </a:xfrm>
                            <a:prstGeom prst="rect">
                              <a:avLst/>
                            </a:prstGeom>
                            <a:noFill/>
                            <a:ln>
                              <a:noFill/>
                            </a:ln>
                          </wps:spPr>
                          <wps:txbx>
                            <w:txbxContent>
                              <w:p w14:paraId="02274E3B" w14:textId="77777777" w:rsidR="00A152B8" w:rsidRPr="008B63BE" w:rsidRDefault="00587B53" w:rsidP="00A152B8">
                                <w:pPr>
                                  <w:rPr>
                                    <w:rFonts w:ascii="Symbol" w:hAnsi="Symbol"/>
                                  </w:rPr>
                                </w:pPr>
                                <w:r w:rsidRPr="00053DCB">
                                  <w:rPr>
                                    <w:rFonts w:ascii="Symbol" w:hAnsi="Symbol"/>
                                    <w:noProof/>
                                    <w:position w:val="-10"/>
                                  </w:rPr>
                                  <w:object w:dxaOrig="320" w:dyaOrig="320" w14:anchorId="09F37879">
                                    <v:shape id="_x0000_i1082" type="#_x0000_t75" alt="" style="width:14.95pt;height:14.95pt;mso-width-percent:0;mso-height-percent:0;mso-width-percent:0;mso-height-percent:0" o:ole="">
                                      <v:imagedata r:id="rId50" o:title=""/>
                                    </v:shape>
                                    <o:OLEObject Type="Embed" ProgID="Equation.3" ShapeID="_x0000_i1082" DrawAspect="Content" ObjectID="_1757508777" r:id="rId99"/>
                                  </w:object>
                                </w:r>
                              </w:p>
                            </w:txbxContent>
                          </wps:txbx>
                          <wps:bodyPr rot="0" vert="horz" wrap="none" lIns="0" tIns="0" rIns="0" bIns="0" anchor="t" anchorCtr="0" upright="1">
                            <a:spAutoFit/>
                          </wps:bodyPr>
                        </wps:wsp>
                        <wps:wsp>
                          <wps:cNvPr id="4706627" name="Text Box 664"/>
                          <wps:cNvSpPr txBox="1">
                            <a:spLocks/>
                          </wps:cNvSpPr>
                          <wps:spPr bwMode="auto">
                            <a:xfrm>
                              <a:off x="1214120" y="714375"/>
                              <a:ext cx="600710" cy="227330"/>
                            </a:xfrm>
                            <a:prstGeom prst="rect">
                              <a:avLst/>
                            </a:prstGeom>
                            <a:noFill/>
                            <a:ln>
                              <a:noFill/>
                            </a:ln>
                          </wps:spPr>
                          <wps:txbx>
                            <w:txbxContent>
                              <w:p w14:paraId="0C3BD8F6" w14:textId="77777777" w:rsidR="00A152B8" w:rsidRPr="00271491" w:rsidRDefault="00A152B8" w:rsidP="00A152B8">
                                <w:r>
                                  <w:t>Building</w:t>
                                </w:r>
                              </w:p>
                            </w:txbxContent>
                          </wps:txbx>
                          <wps:bodyPr rot="0" vert="horz" wrap="square" lIns="0" tIns="0" rIns="0" bIns="0" anchor="t" anchorCtr="0" upright="1">
                            <a:noAutofit/>
                          </wps:bodyPr>
                        </wps:wsp>
                        <wps:wsp>
                          <wps:cNvPr id="537440589" name="Text Box 665"/>
                          <wps:cNvSpPr txBox="1">
                            <a:spLocks/>
                          </wps:cNvSpPr>
                          <wps:spPr bwMode="auto">
                            <a:xfrm>
                              <a:off x="233045" y="0"/>
                              <a:ext cx="600710" cy="227330"/>
                            </a:xfrm>
                            <a:prstGeom prst="rect">
                              <a:avLst/>
                            </a:prstGeom>
                            <a:noFill/>
                            <a:ln>
                              <a:noFill/>
                            </a:ln>
                          </wps:spPr>
                          <wps:txbx>
                            <w:txbxContent>
                              <w:p w14:paraId="47D545B8" w14:textId="77777777" w:rsidR="00A152B8" w:rsidRPr="00271491" w:rsidRDefault="00A152B8" w:rsidP="00A152B8">
                                <w:r>
                                  <w:t>Absorber</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B237B01" id="Canvas 10" o:spid="_x0000_s1266" editas="canvas" style="position:absolute;margin-left:295.45pt;margin-top:-5.55pt;width:160.85pt;height:182.4pt;z-index:251657728;mso-position-horizontal-relative:text;mso-position-vertical-relative:text" coordsize="20427,231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">
                  <v:shape id="_x0000_s1267" type="#_x0000_t75" style="position:absolute;width:20427;height:23164;visibility:visible;mso-wrap-style:square">
                    <v:fill o:detectmouseclick="t"/>
                    <v:path o:connecttype="none"/>
                  </v:shape>
                  <v:line id="Line 606" o:spid="_x0000_s1268" style="position:absolute;visibility:visible;mso-wrap-style:square" from="2235,17894" to="17094,179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" strokeweight="2.25pt">
                    <o:lock v:ext="edit" shapetype="f"/>
                  </v:line>
                  <v:rect id="Rectangle 607" o:spid="_x0000_s1269" style="position:absolute;left:2241;top:7607;width:9144;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" strokeweight="2.25pt">
                    <v:path arrowok="t"/>
                  </v:rect>
                  <v:line id="Line 608" o:spid="_x0000_s1270" style="position:absolute;flip:x;visibility:visible;mso-wrap-style:square" from="2235,17894" to="3371,19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">
                    <o:lock v:ext="edit" shapetype="f"/>
                  </v:line>
                  <v:line id="Line 609" o:spid="_x0000_s1271" style="position:absolute;flip:x;visibility:visible;mso-wrap-style:square" from="3371,17894" to="4508,19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">
                    <o:lock v:ext="edit" shapetype="f"/>
                  </v:line>
                  <v:line id="Line 610" o:spid="_x0000_s1272" style="position:absolute;flip:x;visibility:visible;mso-wrap-style:square" from="4521,17894" to="5657,19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">
                    <o:lock v:ext="edit" shapetype="f"/>
                  </v:line>
                  <v:line id="Line 611" o:spid="_x0000_s1273" style="position:absolute;flip:x;visibility:visible;mso-wrap-style:square" from="5664,17894" to="6794,19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">
                    <o:lock v:ext="edit" shapetype="f"/>
                  </v:line>
                  <v:line id="Line 612" o:spid="_x0000_s1274" style="position:absolute;flip:x;visibility:visible;mso-wrap-style:square" from="6807,17894" to="7937,19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">
                    <o:lock v:ext="edit" shapetype="f"/>
                  </v:line>
                  <v:line id="Line 613" o:spid="_x0000_s1275" style="position:absolute;flip:x;visibility:visible;mso-wrap-style:square" from="7950,17894" to="9086,190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">
                    <o:lock v:ext="edit" shapetype="f"/>
                  </v:line>
                  <v:line id="Line 614" o:spid="_x0000_s1276" style="position:absolute;flip:x;visibility:visible;mso-wrap-style:square" from="9086,17894" to="10223,19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">
                    <o:lock v:ext="edit" shapetype="f"/>
                  </v:line>
                  <v:line id="Line 615" o:spid="_x0000_s1277" style="position:absolute;flip:x;visibility:visible;mso-wrap-style:square" from="10236,17894" to="11372,19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">
                    <o:lock v:ext="edit" shapetype="f"/>
                  </v:line>
                  <v:line id="Line 616" o:spid="_x0000_s1278" style="position:absolute;flip:x;visibility:visible;mso-wrap-style:square" from="11379,17894" to="12515,190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">
                    <o:lock v:ext="edit" shapetype="f"/>
                  </v:line>
                  <v:line id="Line 617" o:spid="_x0000_s1279" style="position:absolute;flip:x;visibility:visible;mso-wrap-style:square" from="12522,17894" to="13646,19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">
                    <o:lock v:ext="edit" shapetype="f"/>
                  </v:line>
                  <v:line id="Line 618" o:spid="_x0000_s1280" style="position:absolute;visibility:visible;mso-wrap-style:square" from="12522,9893" to="17100,98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">
                    <o:lock v:ext="edit" shapetype="f"/>
                  </v:line>
                  <v:line id="Line 619" o:spid="_x0000_s1281" style="position:absolute;flip:x;visibility:visible;mso-wrap-style:square" from="13665,17894" to="14789,19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">
                    <o:lock v:ext="edit" shapetype="f"/>
                  </v:line>
                  <v:line id="Line 620" o:spid="_x0000_s1282" style="position:absolute;flip:x;visibility:visible;mso-wrap-style:square" from="14801,17894" to="15938,19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">
                    <o:lock v:ext="edit" shapetype="f"/>
                  </v:line>
                  <v:line id="Line 621" o:spid="_x0000_s1283" style="position:absolute;flip:x;visibility:visible;mso-wrap-style:square" from="15951,17894" to="17049,190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">
                    <o:lock v:ext="edit" shapetype="f"/>
                  </v:line>
                  <v:line id="Line 622" o:spid="_x0000_s1284" style="position:absolute;flip:y;visibility:visible;mso-wrap-style:square" from="14808,9893" to="14814,17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">
                    <v:stroke endarrow="block" endarrowlength="long"/>
                    <o:lock v:ext="edit" shapetype="f"/>
                  </v:line>
                  <v:shape id="Text Box 623" o:spid="_x0000_s1285" type="#_x0000_t202" style="position:absolute;left:1593;top:13906;width:1734;height:190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" filled="f" stroked="f">
                    <v:textbox style="mso-fit-shape-to-text:t" inset="0,0,0,0">
                      <w:txbxContent>
                        <w:p w14:paraId="7FE31AFC" w14:textId="77777777" w:rsidR="00A152B8" w:rsidRPr="001B4CB5" w:rsidRDefault="00587B53" w:rsidP="00A152B8">
                          <w:r w:rsidRPr="00053DCB">
                            <w:rPr>
                              <w:noProof/>
                              <w:position w:val="-10"/>
                            </w:rPr>
                            <w:object w:dxaOrig="260" w:dyaOrig="320" w14:anchorId="0EE0CFF6">
                              <v:shape id="_x0000_i1087" type="#_x0000_t75" alt="" style="width:13.6pt;height:14.95pt;mso-width-percent:0;mso-height-percent:0;mso-width-percent:0;mso-height-percent:0" o:ole="">
                                <v:imagedata r:id="rId40" o:title=""/>
                              </v:shape>
                              <o:OLEObject Type="Embed" ProgID="Equation.3" ShapeID="_x0000_i1087" DrawAspect="Content" ObjectID="_1757508772" r:id="rId100"/>
                            </w:object>
                          </w:r>
                        </w:p>
                      </w:txbxContent>
                    </v:textbox>
                  </v:shape>
                  <v:shape id="Text Box 624" o:spid="_x0000_s1286" type="#_x0000_t202" style="position:absolute;left:5949;top:8750;width:1912;height:190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" filled="f" stroked="f">
                    <v:textbox style="mso-fit-shape-to-text:t" inset="0,0,0,0">
                      <w:txbxContent>
                        <w:p w14:paraId="7E2AC2A3" w14:textId="77777777" w:rsidR="00A152B8" w:rsidRPr="001B4CB5" w:rsidRDefault="00587B53" w:rsidP="00A152B8">
                          <w:r w:rsidRPr="00053DCB">
                            <w:rPr>
                              <w:noProof/>
                              <w:position w:val="-10"/>
                            </w:rPr>
                            <w:object w:dxaOrig="320" w:dyaOrig="320" w14:anchorId="75914FA5">
                              <v:shape id="_x0000_i1086" type="#_x0000_t75" alt="" style="width:14.95pt;height:14.95pt;mso-width-percent:0;mso-height-percent:0;mso-width-percent:0;mso-height-percent:0" o:ole="">
                                <v:imagedata r:id="rId42" o:title=""/>
                              </v:shape>
                              <o:OLEObject Type="Embed" ProgID="Equation.3" ShapeID="_x0000_i1086" DrawAspect="Content" ObjectID="_1757508773" r:id="rId101"/>
                            </w:object>
                          </w:r>
                        </w:p>
                      </w:txbxContent>
                    </v:textbox>
                  </v:shape>
                  <v:line id="Line 625" o:spid="_x0000_s1287" style="position:absolute;flip:y;visibility:visible;mso-wrap-style:square" from="9353,3035" to="9359,7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">
                    <v:stroke endarrow="block" endarrowlength="long"/>
                    <o:lock v:ext="edit" shapetype="f"/>
                  </v:line>
                  <v:shape id="Text Box 626" o:spid="_x0000_s1288" type="#_x0000_t202" style="position:absolute;left:10020;top:4756;width:1149;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" filled="f" stroked="f">
                    <v:textbox inset="0,0,0,0">
                      <w:txbxContent>
                        <w:p w14:paraId="61AA8854" w14:textId="77777777" w:rsidR="00A152B8" w:rsidRPr="00947A3B" w:rsidRDefault="00A152B8" w:rsidP="00A152B8">
                          <w:pPr>
                            <w:rPr>
                              <w:i/>
                            </w:rPr>
                          </w:pPr>
                          <w:r>
                            <w:rPr>
                              <w:i/>
                            </w:rPr>
                            <w:t>f</w:t>
                          </w:r>
                        </w:p>
                      </w:txbxContent>
                    </v:textbox>
                  </v:shape>
                  <v:shape id="Text Box 627" o:spid="_x0000_s1289" type="#_x0000_t202" style="position:absolute;left:15951;top:12185;width:1149;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" filled="f" stroked="f">
                    <v:textbox inset="0,0,0,0">
                      <w:txbxContent>
                        <w:p w14:paraId="4C5B1225" w14:textId="77777777" w:rsidR="00A152B8" w:rsidRPr="00947A3B" w:rsidRDefault="00A152B8" w:rsidP="00A152B8">
                          <w:pPr>
                            <w:rPr>
                              <w:i/>
                            </w:rPr>
                          </w:pPr>
                          <w:r>
                            <w:rPr>
                              <w:i/>
                            </w:rPr>
                            <w:t>y</w:t>
                          </w:r>
                        </w:p>
                      </w:txbxContent>
                    </v:textbox>
                  </v:shape>
                  <v:shape id="Text Box 628" o:spid="_x0000_s1290" type="#_x0000_t202" style="position:absolute;left:1098;top:20180;width:17151;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" filled="f" stroked="f">
                    <v:textbox inset="0,0,0,0">
                      <w:txbxContent>
                        <w:p w14:paraId="4B6F793B" w14:textId="77777777" w:rsidR="00A152B8" w:rsidRPr="00665BB8" w:rsidRDefault="00A152B8" w:rsidP="00A152B8">
                          <w:pPr>
                            <w:rPr>
                              <w:i/>
                              <w:iCs/>
                            </w:rPr>
                          </w:pPr>
                          <w:r w:rsidRPr="00665BB8">
                            <w:rPr>
                              <w:i/>
                              <w:iCs/>
                            </w:rPr>
                            <w:t>Figure 6: 2DOF system</w:t>
                          </w:r>
                        </w:p>
                      </w:txbxContent>
                    </v:textbox>
                  </v:shape>
                  <v:group id="Group 629" o:spid="_x0000_s1291" style="position:absolute;left:3384;top:12179;width:2286;height:5708" coordorigin="3696,3429" coordsize="459,1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">
                    <v:line id="Line 630" o:spid="_x0000_s1292" style="position:absolute;flip:x;visibility:visible;mso-wrap-style:square" from="3696,3429" to="4002,35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">
                      <o:lock v:ext="edit" shapetype="f"/>
                    </v:line>
                    <v:line id="Line 631" o:spid="_x0000_s1293" style="position:absolute;visibility:visible;mso-wrap-style:square" from="3696,3583" to="4155,37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">
                      <o:lock v:ext="edit" shapetype="f"/>
                    </v:line>
                    <v:line id="Line 632" o:spid="_x0000_s1294" style="position:absolute;flip:x;visibility:visible;mso-wrap-style:square" from="3696,3737" to="4155,3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">
                      <o:lock v:ext="edit" shapetype="f"/>
                    </v:line>
                    <v:line id="Line 633" o:spid="_x0000_s1295" style="position:absolute;visibility:visible;mso-wrap-style:square" from="3696,3892" to="4155,40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">
                      <o:lock v:ext="edit" shapetype="f"/>
                    </v:line>
                    <v:line id="Line 634" o:spid="_x0000_s1296" style="position:absolute;flip:x;visibility:visible;mso-wrap-style:square" from="3696,4046" to="4155,42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">
                      <o:lock v:ext="edit" shapetype="f"/>
                    </v:line>
                    <v:line id="Line 635" o:spid="_x0000_s1297" style="position:absolute;visibility:visible;mso-wrap-style:square" from="3696,4200" to="4155,43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">
                      <o:lock v:ext="edit" shapetype="f"/>
                    </v:line>
                    <v:line id="Line 636" o:spid="_x0000_s1298" style="position:absolute;flip:x;visibility:visible;mso-wrap-style:square" from="3849,4354" to="4155,45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">
                      <o:lock v:ext="edit" shapetype="f"/>
                    </v:line>
                  </v:group>
                  <v:group id="Group 637" o:spid="_x0000_s1299" style="position:absolute;left:7956;top:12179;width:2286;height:5715" coordorigin="6866,4548" coordsize="360,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">
                    <v:line id="Line 638" o:spid="_x0000_s1300" style="position:absolute;visibility:visible;mso-wrap-style:square" from="7046,4548" to="7047,50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">
                      <o:lock v:ext="edit" shapetype="f"/>
                    </v:line>
                    <v:line id="Line 639" o:spid="_x0000_s1301" style="position:absolute;visibility:visible;mso-wrap-style:square" from="6866,5088" to="7226,50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">
                      <o:lock v:ext="edit" shapetype="f"/>
                    </v:line>
                    <v:line id="Line 640" o:spid="_x0000_s1302" style="position:absolute;visibility:visible;mso-wrap-style:square" from="6866,4908" to="6867,54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">
                      <o:lock v:ext="edit" shapetype="f"/>
                    </v:line>
                    <v:line id="Line 641" o:spid="_x0000_s1303" style="position:absolute;visibility:visible;mso-wrap-style:square" from="6866,5448" to="7226,54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">
                      <o:lock v:ext="edit" shapetype="f"/>
                    </v:line>
                    <v:line id="Line 642" o:spid="_x0000_s1304" style="position:absolute;flip:y;visibility:visible;mso-wrap-style:square" from="7226,4908" to="7226,54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">
                      <o:lock v:ext="edit" shapetype="f"/>
                    </v:line>
                    <v:line id="Line 643" o:spid="_x0000_s1305" style="position:absolute;visibility:visible;mso-wrap-style:square" from="7046,5448" to="7046,59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">
                      <o:lock v:ext="edit" shapetype="f"/>
                    </v:line>
                  </v:group>
                  <v:shape id="Text Box 644" o:spid="_x0000_s1306" type="#_x0000_t202" style="position:absolute;left:11099;top:13893;width:1785;height:190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" filled="f" stroked="f">
                    <v:textbox style="mso-fit-shape-to-text:t" inset="0,0,0,0">
                      <w:txbxContent>
                        <w:p w14:paraId="786179DE" w14:textId="77777777" w:rsidR="00A152B8" w:rsidRPr="008B63BE" w:rsidRDefault="00587B53" w:rsidP="00A152B8">
                          <w:pPr>
                            <w:rPr>
                              <w:rFonts w:ascii="Symbol" w:hAnsi="Symbol"/>
                            </w:rPr>
                          </w:pPr>
                          <w:r w:rsidRPr="00053DCB">
                            <w:rPr>
                              <w:rFonts w:ascii="Symbol" w:hAnsi="Symbol"/>
                              <w:noProof/>
                              <w:position w:val="-10"/>
                            </w:rPr>
                            <w:object w:dxaOrig="280" w:dyaOrig="320" w14:anchorId="21664EA5">
                              <v:shape id="_x0000_i1085" type="#_x0000_t75" alt="" style="width:13.6pt;height:14.95pt;mso-width-percent:0;mso-height-percent:0;mso-width-percent:0;mso-height-percent:0" o:ole="">
                                <v:imagedata r:id="rId44" o:title=""/>
                              </v:shape>
                              <o:OLEObject Type="Embed" ProgID="Equation.3" ShapeID="_x0000_i1085" DrawAspect="Content" ObjectID="_1757508774" r:id="rId102"/>
                            </w:object>
                          </w:r>
                        </w:p>
                      </w:txbxContent>
                    </v:textbox>
                  </v:shape>
                  <v:rect id="Rectangle 645" o:spid="_x0000_s1307" style="position:absolute;left:2457;top:2032;width:3448;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" strokeweight="2.25pt">
                    <v:path arrowok="t"/>
                  </v:rect>
                  <v:group id="Group 646" o:spid="_x0000_s1308" style="position:absolute;left:2457;top:4330;width:1149;height:3385" coordorigin="3696,3429" coordsize="459,1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">
                    <v:line id="Line 647" o:spid="_x0000_s1309" style="position:absolute;flip:x;visibility:visible;mso-wrap-style:square" from="3696,3429" to="4002,35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">
                      <o:lock v:ext="edit" shapetype="f"/>
                    </v:line>
                    <v:line id="Line 648" o:spid="_x0000_s1310" style="position:absolute;visibility:visible;mso-wrap-style:square" from="3696,3583" to="4155,37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">
                      <o:lock v:ext="edit" shapetype="f"/>
                    </v:line>
                    <v:line id="Line 649" o:spid="_x0000_s1311" style="position:absolute;flip:x;visibility:visible;mso-wrap-style:square" from="3696,3737" to="4155,3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">
                      <o:lock v:ext="edit" shapetype="f"/>
                    </v:line>
                    <v:line id="Line 650" o:spid="_x0000_s1312" style="position:absolute;visibility:visible;mso-wrap-style:square" from="3696,3892" to="4155,40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">
                      <o:lock v:ext="edit" shapetype="f"/>
                    </v:line>
                    <v:line id="Line 651" o:spid="_x0000_s1313" style="position:absolute;flip:x;visibility:visible;mso-wrap-style:square" from="3696,4046" to="4155,42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">
                      <o:lock v:ext="edit" shapetype="f"/>
                    </v:line>
                    <v:line id="Line 652" o:spid="_x0000_s1314" style="position:absolute;visibility:visible;mso-wrap-style:square" from="3696,4200" to="4155,43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">
                      <o:lock v:ext="edit" shapetype="f"/>
                    </v:line>
                    <v:line id="Line 653" o:spid="_x0000_s1315" style="position:absolute;flip:x;visibility:visible;mso-wrap-style:square" from="3849,4354" to="4155,45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">
                      <o:lock v:ext="edit" shapetype="f"/>
                    </v:line>
                  </v:group>
                  <v:group id="Group 654" o:spid="_x0000_s1316" style="position:absolute;left:4756;top:4330;width:1149;height:3391" coordorigin="6866,4548" coordsize="360,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">
                    <v:line id="Line 655" o:spid="_x0000_s1317" style="position:absolute;visibility:visible;mso-wrap-style:square" from="7046,4548" to="7047,50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">
                      <o:lock v:ext="edit" shapetype="f"/>
                    </v:line>
                    <v:line id="Line 656" o:spid="_x0000_s1318" style="position:absolute;visibility:visible;mso-wrap-style:square" from="6866,5088" to="7226,50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">
                      <o:lock v:ext="edit" shapetype="f"/>
                    </v:line>
                    <v:line id="Line 657" o:spid="_x0000_s1319" style="position:absolute;visibility:visible;mso-wrap-style:square" from="6866,4908" to="6867,54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">
                      <o:lock v:ext="edit" shapetype="f"/>
                    </v:line>
                    <v:line id="Line 658" o:spid="_x0000_s1320" style="position:absolute;visibility:visible;mso-wrap-style:square" from="6866,5448" to="7226,54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">
                      <o:lock v:ext="edit" shapetype="f"/>
                    </v:line>
                    <v:line id="Line 659" o:spid="_x0000_s1321" style="position:absolute;flip:y;visibility:visible;mso-wrap-style:square" from="7226,4908" to="7226,54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">
                      <o:lock v:ext="edit" shapetype="f"/>
                    </v:line>
                    <v:line id="Line 660" o:spid="_x0000_s1322" style="position:absolute;visibility:visible;mso-wrap-style:square" from="7046,5448" to="7046,59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">
                      <o:lock v:ext="edit" shapetype="f"/>
                    </v:line>
                  </v:group>
                  <v:shape id="Text Box 661" o:spid="_x0000_s1323" type="#_x0000_t202" style="position:absolute;left:3314;top:2032;width:2210;height:187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" filled="f" stroked="f">
                    <v:textbox style="mso-fit-shape-to-text:t" inset="0,0,0,0">
                      <w:txbxContent>
                        <w:p w14:paraId="16EF000A" w14:textId="77777777" w:rsidR="00A152B8" w:rsidRPr="001B4CB5" w:rsidRDefault="00587B53" w:rsidP="00A152B8">
                          <w:r w:rsidRPr="00053DCB">
                            <w:rPr>
                              <w:noProof/>
                              <w:position w:val="-10"/>
                              <w:lang w:val="en-GB"/>
                            </w:rPr>
                            <w:object w:dxaOrig="360" w:dyaOrig="320" w14:anchorId="351293E3">
                              <v:shape id="_x0000_i1084" type="#_x0000_t75" alt="" style="width:17.65pt;height:14.95pt;mso-width-percent:0;mso-height-percent:0;mso-width-percent:0;mso-height-percent:0" o:ole="">
                                <v:imagedata r:id="rId46" o:title=""/>
                              </v:shape>
                              <o:OLEObject Type="Embed" ProgID="Equation.3" ShapeID="_x0000_i1084" DrawAspect="Content" ObjectID="_1757508775" r:id="rId103"/>
                            </w:object>
                          </w:r>
                        </w:p>
                      </w:txbxContent>
                    </v:textbox>
                  </v:shape>
                  <v:shape id="Text Box 662" o:spid="_x0000_s1324" type="#_x0000_t202" style="position:absolute;left:539;top:4806;width:1785;height:233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" filled="f" stroked="f">
                    <v:textbox style="mso-fit-shape-to-text:t" inset="0,0,0,0">
                      <w:txbxContent>
                        <w:p w14:paraId="0163D479" w14:textId="77777777" w:rsidR="00A152B8" w:rsidRPr="00053DCB" w:rsidRDefault="00587B53" w:rsidP="00A152B8">
                          <w:pPr>
                            <w:rPr>
                              <w:sz w:val="32"/>
                            </w:rPr>
                          </w:pPr>
                          <w:r w:rsidRPr="00053DCB">
                            <w:rPr>
                              <w:noProof/>
                              <w:position w:val="-10"/>
                              <w:sz w:val="32"/>
                            </w:rPr>
                            <w:object w:dxaOrig="280" w:dyaOrig="320" w14:anchorId="108A1438">
                              <v:shape id="_x0000_i1083" type="#_x0000_t75" alt="" style="width:13.6pt;height:14.95pt;mso-width-percent:0;mso-height-percent:0;mso-width-percent:0;mso-height-percent:0" o:ole="">
                                <v:imagedata r:id="rId48" o:title=""/>
                              </v:shape>
                              <o:OLEObject Type="Embed" ProgID="Equation.3" ShapeID="_x0000_i1083" DrawAspect="Content" ObjectID="_1757508776" r:id="rId104"/>
                            </w:object>
                          </w:r>
                        </w:p>
                      </w:txbxContent>
                    </v:textbox>
                  </v:shape>
                  <v:shape id="Text Box 663" o:spid="_x0000_s1325" type="#_x0000_t202" style="position:absolute;left:6286;top:4711;width:1911;height:190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" filled="f" stroked="f">
                    <v:textbox style="mso-fit-shape-to-text:t" inset="0,0,0,0">
                      <w:txbxContent>
                        <w:p w14:paraId="02274E3B" w14:textId="77777777" w:rsidR="00A152B8" w:rsidRPr="008B63BE" w:rsidRDefault="00587B53" w:rsidP="00A152B8">
                          <w:pPr>
                            <w:rPr>
                              <w:rFonts w:ascii="Symbol" w:hAnsi="Symbol"/>
                            </w:rPr>
                          </w:pPr>
                          <w:r w:rsidRPr="00053DCB">
                            <w:rPr>
                              <w:rFonts w:ascii="Symbol" w:hAnsi="Symbol"/>
                              <w:noProof/>
                              <w:position w:val="-10"/>
                            </w:rPr>
                            <w:object w:dxaOrig="320" w:dyaOrig="320" w14:anchorId="09F37879">
                              <v:shape id="_x0000_i1082" type="#_x0000_t75" alt="" style="width:14.95pt;height:14.95pt;mso-width-percent:0;mso-height-percent:0;mso-width-percent:0;mso-height-percent:0" o:ole="">
                                <v:imagedata r:id="rId50" o:title=""/>
                              </v:shape>
                              <o:OLEObject Type="Embed" ProgID="Equation.3" ShapeID="_x0000_i1082" DrawAspect="Content" ObjectID="_1757508777" r:id="rId105"/>
                            </w:object>
                          </w:r>
                        </w:p>
                      </w:txbxContent>
                    </v:textbox>
                  </v:shape>
                  <v:shape id="Text Box 664" o:spid="_x0000_s1326" type="#_x0000_t202" style="position:absolute;left:12141;top:7143;width:6007;height:22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" filled="f" stroked="f">
                    <v:textbox inset="0,0,0,0">
                      <w:txbxContent>
                        <w:p w14:paraId="0C3BD8F6" w14:textId="77777777" w:rsidR="00A152B8" w:rsidRPr="00271491" w:rsidRDefault="00A152B8" w:rsidP="00A152B8">
                          <w:r>
                            <w:t>Building</w:t>
                          </w:r>
                        </w:p>
                      </w:txbxContent>
                    </v:textbox>
                  </v:shape>
                  <v:shape id="Text Box 665" o:spid="_x0000_s1327" type="#_x0000_t202" style="position:absolute;left:2330;width:6007;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" filled="f" stroked="f">
                    <v:textbox inset="0,0,0,0">
                      <w:txbxContent>
                        <w:p w14:paraId="47D545B8" w14:textId="77777777" w:rsidR="00A152B8" w:rsidRPr="00271491" w:rsidRDefault="00A152B8" w:rsidP="00A152B8">
                          <w:r>
                            <w:t>Absorber</w:t>
                          </w:r>
                        </w:p>
                      </w:txbxContent>
                    </v:textbox>
                  </v:shape>
                  <w10:wrap type="square"/>
                </v:group>
              </w:pict>
            </mc:Fallback>
          </mc:AlternateContent>
        </w:r>
        <w:r>
          <w:t>5   Two Degree-of-Freedom Analysis</w:t>
        </w:r>
      </w:ins>
    </w:p>
    <w:p w14:paraId="37A2712A" w14:textId="77777777" w:rsidR="00A152B8" w:rsidRDefault="00A152B8" w:rsidP="00A152B8">
      <w:pPr>
        <w:pStyle w:val="Heading2"/>
        <w:rPr>
          <w:ins w:id="524" w:author="John S. Biggins" w:date="2023-09-28T15:51:00Z"/>
        </w:rPr>
      </w:pPr>
      <w:ins w:id="525" w:author="John S. Biggins" w:date="2023-09-28T15:51:00Z">
        <w:r>
          <w:t xml:space="preserve">5.1   Optimising the absorber </w:t>
        </w:r>
        <w:proofErr w:type="gramStart"/>
        <w:r>
          <w:t>damping</w:t>
        </w:r>
        <w:proofErr w:type="gramEnd"/>
      </w:ins>
    </w:p>
    <w:p w14:paraId="6DDC1E2A" w14:textId="77777777" w:rsidR="00A152B8" w:rsidRDefault="00A152B8" w:rsidP="00A152B8">
      <w:pPr>
        <w:spacing w:before="240"/>
        <w:rPr>
          <w:ins w:id="526" w:author="John S. Biggins" w:date="2023-09-28T15:51:00Z"/>
          <w:lang w:val="en-GB"/>
        </w:rPr>
      </w:pPr>
      <w:ins w:id="527" w:author="John S. Biggins" w:date="2023-09-28T15:51:00Z">
        <w:r>
          <w:rPr>
            <w:lang w:val="en-GB"/>
          </w:rPr>
          <w:t>Now consider the addition of a tuned absorber to the model building. This is shown in idealised form in Fig. 6 (a photograph of the absorber used on the model structure is shown in Fig. 7). The moving mass (</w:t>
        </w:r>
        <w:r w:rsidR="00587B53" w:rsidRPr="00053DCB">
          <w:rPr>
            <w:noProof/>
            <w:position w:val="-10"/>
            <w:lang w:val="en-GB"/>
          </w:rPr>
          <w:object w:dxaOrig="360" w:dyaOrig="320" w14:anchorId="194CC304">
            <v:shape id="_x0000_i1037" type="#_x0000_t75" alt="" style="width:17.65pt;height:14.95pt;mso-width-percent:0;mso-height-percent:0;mso-width-percent:0;mso-height-percent:0" o:ole="">
              <v:imagedata r:id="rId46" o:title=""/>
            </v:shape>
            <o:OLEObject Type="Embed" ProgID="Equation.3" ShapeID="_x0000_i1037" DrawAspect="Content" ObjectID="_1757508754" r:id="rId106"/>
          </w:object>
        </w:r>
        <w:r>
          <w:rPr>
            <w:lang w:val="en-GB"/>
          </w:rPr>
          <w:t>) of the absorber is approximately 0.15 kg.</w:t>
        </w:r>
      </w:ins>
    </w:p>
    <w:p w14:paraId="307E1D28" w14:textId="77777777" w:rsidR="00A152B8" w:rsidRPr="00643A91" w:rsidRDefault="00A152B8" w:rsidP="00A152B8">
      <w:pPr>
        <w:spacing w:before="240"/>
        <w:rPr>
          <w:ins w:id="528" w:author="John S. Biggins" w:date="2023-09-28T15:51:00Z"/>
          <w:color w:val="000000"/>
          <w:shd w:val="clear" w:color="auto" w:fill="FFFFFF"/>
        </w:rPr>
      </w:pPr>
      <w:ins w:id="529" w:author="John S. Biggins" w:date="2023-09-28T15:51:00Z">
        <w:r w:rsidRPr="00643A91">
          <w:rPr>
            <w:color w:val="000000"/>
            <w:shd w:val="clear" w:color="auto" w:fill="FFFFFF"/>
          </w:rPr>
          <w:t>In this section, in addition to the</w:t>
        </w:r>
        <w:r>
          <w:rPr>
            <w:color w:val="000000"/>
            <w:shd w:val="clear" w:color="auto" w:fill="FFFFFF"/>
          </w:rPr>
          <w:t xml:space="preserve"> </w:t>
        </w:r>
        <w:r w:rsidRPr="002F2A1C">
          <w:rPr>
            <w:color w:val="000000"/>
            <w:shd w:val="clear" w:color="auto" w:fill="FFFFFF"/>
            <w:lang w:val="en-GB"/>
          </w:rPr>
          <w:t>m</w:t>
        </w:r>
        <w:r w:rsidRPr="002F2A1C">
          <w:rPr>
            <w:color w:val="000000"/>
            <w:shd w:val="clear" w:color="auto" w:fill="FFFFFF"/>
            <w:vertAlign w:val="subscript"/>
            <w:lang w:val="en-GB"/>
          </w:rPr>
          <w:t>1</w:t>
        </w:r>
        <w:r w:rsidRPr="002F2A1C">
          <w:rPr>
            <w:color w:val="000000"/>
            <w:shd w:val="clear" w:color="auto" w:fill="FFFFFF"/>
            <w:lang w:val="en-GB"/>
          </w:rPr>
          <w:t>, k</w:t>
        </w:r>
        <w:r w:rsidRPr="002F2A1C">
          <w:rPr>
            <w:color w:val="000000"/>
            <w:shd w:val="clear" w:color="auto" w:fill="FFFFFF"/>
            <w:vertAlign w:val="subscript"/>
            <w:lang w:val="en-GB"/>
          </w:rPr>
          <w:t>1</w:t>
        </w:r>
        <w:r w:rsidRPr="002F2A1C">
          <w:rPr>
            <w:color w:val="000000"/>
            <w:shd w:val="clear" w:color="auto" w:fill="FFFFFF"/>
            <w:lang w:val="en-GB"/>
          </w:rPr>
          <w:t xml:space="preserve">, </w:t>
        </w:r>
        <w:r w:rsidRPr="002F2A1C">
          <w:rPr>
            <w:color w:val="000000"/>
            <w:shd w:val="clear" w:color="auto" w:fill="FFFFFF"/>
          </w:rPr>
          <w:t>λ</w:t>
        </w:r>
        <w:r w:rsidRPr="002F2A1C">
          <w:rPr>
            <w:color w:val="000000"/>
            <w:shd w:val="clear" w:color="auto" w:fill="FFFFFF"/>
            <w:vertAlign w:val="subscript"/>
          </w:rPr>
          <w:t>1</w:t>
        </w:r>
        <w:r w:rsidRPr="002F2A1C">
          <w:rPr>
            <w:color w:val="000000"/>
            <w:shd w:val="clear" w:color="auto" w:fill="FFFFFF"/>
          </w:rPr>
          <w:t xml:space="preserve">, </w:t>
        </w:r>
        <w:r w:rsidRPr="002F2A1C">
          <w:rPr>
            <w:color w:val="000000"/>
            <w:shd w:val="clear" w:color="auto" w:fill="FFFFFF"/>
            <w:lang w:val="en-GB"/>
          </w:rPr>
          <w:t>f</w:t>
        </w:r>
        <w:r w:rsidRPr="00A74C96">
          <w:rPr>
            <w:color w:val="000000"/>
            <w:shd w:val="clear" w:color="auto" w:fill="FFFFFF"/>
            <w:vertAlign w:val="subscript"/>
            <w:lang w:val="en-GB"/>
          </w:rPr>
          <w:t>1</w:t>
        </w:r>
        <w:r>
          <w:rPr>
            <w:color w:val="000000"/>
            <w:shd w:val="clear" w:color="auto" w:fill="FFFFFF"/>
            <w:lang w:val="en-GB"/>
          </w:rPr>
          <w:t xml:space="preserve"> parameters you used in </w:t>
        </w:r>
        <w:r w:rsidRPr="00643A91">
          <w:rPr>
            <w:color w:val="000000"/>
            <w:shd w:val="clear" w:color="auto" w:fill="FFFFFF"/>
          </w:rPr>
          <w:t xml:space="preserve">§4.1, you will also need to </w:t>
        </w:r>
        <w:r>
          <w:rPr>
            <w:color w:val="000000"/>
            <w:shd w:val="clear" w:color="auto" w:fill="FFFFFF"/>
          </w:rPr>
          <w:t xml:space="preserve">check the 2 D.O.F box in the GUI, so you can also provide </w:t>
        </w:r>
        <w:r w:rsidRPr="00643A91">
          <w:rPr>
            <w:color w:val="000000"/>
            <w:shd w:val="clear" w:color="auto" w:fill="FFFFFF"/>
          </w:rPr>
          <w:t>values for</w:t>
        </w:r>
        <w:r w:rsidRPr="002F2A1C">
          <w:rPr>
            <w:color w:val="000000"/>
            <w:shd w:val="clear" w:color="auto" w:fill="FFFFFF"/>
            <w:lang w:val="en-GB"/>
          </w:rPr>
          <w:t xml:space="preserve"> m</w:t>
        </w:r>
        <w:r>
          <w:rPr>
            <w:color w:val="000000"/>
            <w:shd w:val="clear" w:color="auto" w:fill="FFFFFF"/>
            <w:vertAlign w:val="subscript"/>
            <w:lang w:val="en-GB"/>
          </w:rPr>
          <w:t>2</w:t>
        </w:r>
        <w:r w:rsidRPr="002F2A1C">
          <w:rPr>
            <w:color w:val="000000"/>
            <w:shd w:val="clear" w:color="auto" w:fill="FFFFFF"/>
            <w:lang w:val="en-GB"/>
          </w:rPr>
          <w:t>, k</w:t>
        </w:r>
        <w:r>
          <w:rPr>
            <w:color w:val="000000"/>
            <w:shd w:val="clear" w:color="auto" w:fill="FFFFFF"/>
            <w:vertAlign w:val="subscript"/>
            <w:lang w:val="en-GB"/>
          </w:rPr>
          <w:t>2</w:t>
        </w:r>
        <w:r w:rsidRPr="002F2A1C">
          <w:rPr>
            <w:color w:val="000000"/>
            <w:shd w:val="clear" w:color="auto" w:fill="FFFFFF"/>
            <w:lang w:val="en-GB"/>
          </w:rPr>
          <w:t xml:space="preserve">, </w:t>
        </w:r>
        <w:r w:rsidRPr="002F2A1C">
          <w:rPr>
            <w:color w:val="000000"/>
            <w:shd w:val="clear" w:color="auto" w:fill="FFFFFF"/>
          </w:rPr>
          <w:t>λ</w:t>
        </w:r>
        <w:r>
          <w:rPr>
            <w:color w:val="000000"/>
            <w:shd w:val="clear" w:color="auto" w:fill="FFFFFF"/>
            <w:vertAlign w:val="subscript"/>
          </w:rPr>
          <w:t>2.</w:t>
        </w:r>
        <w:r w:rsidRPr="002F2A1C">
          <w:rPr>
            <w:color w:val="000000"/>
            <w:shd w:val="clear" w:color="auto" w:fill="FFFFFF"/>
          </w:rPr>
          <w:t xml:space="preserve"> </w:t>
        </w:r>
      </w:ins>
    </w:p>
    <w:p w14:paraId="71315095" w14:textId="77777777" w:rsidR="00A152B8" w:rsidRDefault="00A152B8" w:rsidP="00A152B8">
      <w:pPr>
        <w:spacing w:before="240"/>
        <w:rPr>
          <w:ins w:id="530" w:author="John S. Biggins" w:date="2023-09-28T15:51:00Z"/>
          <w:lang w:val="en-GB"/>
        </w:rPr>
      </w:pPr>
      <w:ins w:id="531" w:author="John S. Biggins" w:date="2023-09-28T15:51:00Z">
        <w:r>
          <w:rPr>
            <w:lang w:val="en-GB"/>
          </w:rPr>
          <w:t>First, calculate the appropriate spring constant</w:t>
        </w:r>
        <w:r>
          <w:rPr>
            <w:iCs/>
            <w:lang w:val="en-GB"/>
          </w:rPr>
          <w:t xml:space="preserve"> </w:t>
        </w:r>
        <w:r w:rsidR="00587B53" w:rsidRPr="002B6772">
          <w:rPr>
            <w:noProof/>
            <w:position w:val="-10"/>
            <w:lang w:val="en-GB"/>
          </w:rPr>
          <w:object w:dxaOrig="280" w:dyaOrig="320" w14:anchorId="42E8FDF5">
            <v:shape id="_x0000_i1036" type="#_x0000_t75" alt="" style="width:13.6pt;height:14.95pt;mso-width-percent:0;mso-height-percent:0;mso-width-percent:0;mso-height-percent:0" o:ole="">
              <v:imagedata r:id="rId59" o:title=""/>
            </v:shape>
            <o:OLEObject Type="Embed" ProgID="Equation.3" ShapeID="_x0000_i1036" DrawAspect="Content" ObjectID="_1757508755" r:id="rId107"/>
          </w:object>
        </w:r>
        <w:r>
          <w:rPr>
            <w:lang w:val="en-GB"/>
          </w:rPr>
          <w:t xml:space="preserve"> such that the absorber is ‘tuned’ (recall from Part IA, that this requires the undamped natural frequency of the absorber in isolation to be the same as the frequency of the troublesome resonance it is being used to eliminate.)</w:t>
        </w:r>
      </w:ins>
    </w:p>
    <w:p w14:paraId="0BED6828" w14:textId="77777777" w:rsidR="00A152B8" w:rsidRDefault="00587B53" w:rsidP="00A152B8">
      <w:pPr>
        <w:spacing w:before="240"/>
        <w:rPr>
          <w:ins w:id="532" w:author="John S. Biggins" w:date="2023-09-28T15:51:00Z"/>
          <w:lang w:val="en-GB"/>
        </w:rPr>
      </w:pPr>
      <w:ins w:id="533" w:author="John S. Biggins" w:date="2023-09-28T15:51:00Z">
        <w:r w:rsidRPr="002B6772">
          <w:rPr>
            <w:noProof/>
            <w:position w:val="-10"/>
            <w:lang w:val="en-GB"/>
          </w:rPr>
          <w:object w:dxaOrig="280" w:dyaOrig="320" w14:anchorId="2F42A99B">
            <v:shape id="_x0000_i1035" type="#_x0000_t75" alt="" style="width:13.6pt;height:14.95pt;mso-width-percent:0;mso-height-percent:0;mso-width-percent:0;mso-height-percent:0" o:ole="">
              <v:imagedata r:id="rId59" o:title=""/>
            </v:shape>
            <o:OLEObject Type="Embed" ProgID="Equation.3" ShapeID="_x0000_i1035" DrawAspect="Content" ObjectID="_1757508756" r:id="rId108"/>
          </w:object>
        </w:r>
        <w:r w:rsidR="00A152B8">
          <w:rPr>
            <w:lang w:val="en-GB"/>
          </w:rPr>
          <w:t xml:space="preserve">  =  ............................</w:t>
        </w:r>
      </w:ins>
    </w:p>
    <w:p w14:paraId="2DC17BF5" w14:textId="77777777" w:rsidR="00A152B8" w:rsidRDefault="00A152B8" w:rsidP="00A152B8">
      <w:pPr>
        <w:spacing w:before="240"/>
        <w:rPr>
          <w:ins w:id="534" w:author="John S. Biggins" w:date="2023-09-28T15:51:00Z"/>
          <w:lang w:val="en-GB"/>
        </w:rPr>
      </w:pPr>
      <w:ins w:id="535" w:author="John S. Biggins" w:date="2023-09-28T15:51:00Z">
        <w:r>
          <w:rPr>
            <w:lang w:val="en-GB"/>
          </w:rPr>
          <w:t xml:space="preserve">Now investigate the effect of changing the damping rate </w:t>
        </w:r>
        <w:r w:rsidR="00587B53" w:rsidRPr="002B6772">
          <w:rPr>
            <w:noProof/>
            <w:position w:val="-10"/>
            <w:lang w:val="en-GB"/>
          </w:rPr>
          <w:object w:dxaOrig="320" w:dyaOrig="320" w14:anchorId="711E0C5B">
            <v:shape id="_x0000_i1034" type="#_x0000_t75" alt="" style="width:14.95pt;height:14.95pt;mso-width-percent:0;mso-height-percent:0;mso-width-percent:0;mso-height-percent:0" o:ole="">
              <v:imagedata r:id="rId62" o:title=""/>
            </v:shape>
            <o:OLEObject Type="Embed" ProgID="Equation.3" ShapeID="_x0000_i1034" DrawAspect="Content" ObjectID="_1757508757" r:id="rId109"/>
          </w:object>
        </w:r>
        <w:r>
          <w:rPr>
            <w:lang w:val="en-GB"/>
          </w:rPr>
          <w:t xml:space="preserve"> of the absorber over a range of frequencies.  For each damping rate considered, look at the </w:t>
        </w:r>
        <w:r w:rsidRPr="005D30DB">
          <w:rPr>
            <w:b/>
            <w:bCs/>
            <w:lang w:val="en-GB"/>
          </w:rPr>
          <w:t>frequency analysis</w:t>
        </w:r>
        <w:r>
          <w:rPr>
            <w:lang w:val="en-GB"/>
          </w:rPr>
          <w:t xml:space="preserve"> which allows you to identify the peak harmonic response of both the building and the absorber to harmonic forcing, and the </w:t>
        </w:r>
        <w:r w:rsidRPr="005D30DB">
          <w:rPr>
            <w:b/>
            <w:bCs/>
            <w:lang w:val="en-GB"/>
          </w:rPr>
          <w:t>time analysis</w:t>
        </w:r>
        <w:r>
          <w:rPr>
            <w:lang w:val="en-GB"/>
          </w:rPr>
          <w:t xml:space="preserve"> which allows you to identify how long the transient response of the building and the absorber takes to die away.  </w:t>
        </w:r>
      </w:ins>
    </w:p>
    <w:p w14:paraId="72BD2D08" w14:textId="77777777" w:rsidR="00A152B8" w:rsidRDefault="00A152B8" w:rsidP="00A152B8">
      <w:pPr>
        <w:spacing w:before="240"/>
        <w:rPr>
          <w:ins w:id="536" w:author="John S. Biggins" w:date="2023-09-28T15:51:00Z"/>
          <w:lang w:val="en-GB"/>
        </w:rPr>
      </w:pPr>
      <w:ins w:id="537" w:author="John S. Biggins" w:date="2023-09-28T15:51:00Z">
        <w:r>
          <w:rPr>
            <w:lang w:val="en-GB"/>
          </w:rPr>
          <w:t xml:space="preserve">For the case of  </w:t>
        </w:r>
        <w:r w:rsidR="00587B53" w:rsidRPr="002B6772">
          <w:rPr>
            <w:noProof/>
            <w:position w:val="-10"/>
            <w:lang w:val="en-GB"/>
          </w:rPr>
          <w:object w:dxaOrig="320" w:dyaOrig="320" w14:anchorId="06E5195D">
            <v:shape id="_x0000_i1033" type="#_x0000_t75" alt="" style="width:14.95pt;height:14.95pt;mso-width-percent:0;mso-height-percent:0;mso-width-percent:0;mso-height-percent:0" o:ole="">
              <v:imagedata r:id="rId62" o:title=""/>
            </v:shape>
            <o:OLEObject Type="Embed" ProgID="Equation.3" ShapeID="_x0000_i1033" DrawAspect="Content" ObjectID="_1757508758" r:id="rId110"/>
          </w:object>
        </w:r>
        <w:r>
          <w:rPr>
            <w:vertAlign w:val="subscript"/>
            <w:lang w:val="en-GB"/>
          </w:rPr>
          <w:t xml:space="preserve">  </w:t>
        </w:r>
        <w:r>
          <w:rPr>
            <w:lang w:val="en-GB"/>
          </w:rPr>
          <w:t xml:space="preserve">= 100 Ns/m (a large value), the dashpot looks like a rigid link, with the building and absorber locked together. Use this “lumped mass” assumption to estimate the frequency of the peak response using the Data Book formula </w:t>
        </w:r>
        <w:r w:rsidR="00587B53" w:rsidRPr="006954C7">
          <w:rPr>
            <w:rFonts w:ascii="Arial" w:hAnsi="Arial" w:cs="Arial"/>
            <w:noProof/>
            <w:position w:val="-32"/>
            <w:sz w:val="20"/>
            <w:szCs w:val="20"/>
            <w:lang w:val="en-GB"/>
          </w:rPr>
          <w:object w:dxaOrig="1520" w:dyaOrig="760" w14:anchorId="0F164C94">
            <v:shape id="_x0000_i1032" type="#_x0000_t75" alt="" style="width:76.1pt;height:38.05pt;mso-width-percent:0;mso-height-percent:0;mso-width-percent:0;mso-height-percent:0" o:ole="">
              <v:imagedata r:id="rId65" o:title=""/>
            </v:shape>
            <o:OLEObject Type="Embed" ProgID="Equation.3" ShapeID="_x0000_i1032" DrawAspect="Content" ObjectID="_1757508759" r:id="rId111"/>
          </w:object>
        </w:r>
        <w:r w:rsidRPr="00C92D6F">
          <w:rPr>
            <w:rFonts w:ascii="Arial" w:hAnsi="Arial" w:cs="Arial"/>
            <w:sz w:val="20"/>
            <w:szCs w:val="20"/>
            <w:lang w:val="en-GB"/>
          </w:rPr>
          <w:fldChar w:fldCharType="begin"/>
        </w:r>
        <w:r w:rsidRPr="00C92D6F">
          <w:rPr>
            <w:rFonts w:ascii="Arial" w:hAnsi="Arial" w:cs="Arial"/>
            <w:sz w:val="20"/>
            <w:szCs w:val="20"/>
            <w:lang w:val="en-GB"/>
          </w:rPr>
          <w:instrText xml:space="preserve"> QUOTE </w:instrText>
        </w:r>
        <w:r w:rsidR="00587B53" w:rsidRPr="00C92D6F">
          <w:rPr>
            <w:noProof/>
            <w:position w:val="-17"/>
          </w:rPr>
          <w:pict w14:anchorId="1C40BE9D">
            <v:shape id="_x0000_i1031" type="#_x0000_t75" alt="" style="width:169.8pt;height:24.4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00&quot;/&gt;&lt;w:bordersDontSurroundHeader/&gt;&lt;w:bordersDontSurroundFooter/&gt;&lt;w:stylePaneFormatFilter w:val=&quot;3F01&quot;/&gt;&lt;w:defaultTabStop w:val=&quot;720&quot;/&gt;&lt;w:drawingGridHorizontalSpacing w:val=&quot;120&quot;/&gt;&lt;w:drawingGridVerticalSpacing w:val=&quot;57&quot;/&gt;&lt;w:displayHorizontalDrawingGridEvery w:val=&quot;2&quot;/&gt;&lt;w:doNotShadeFormData/&gt;&lt;w:punctuationKerning/&gt;&lt;w:characterSpacingControl w:val=&quot;CompressPunctuation&quot;/&gt;&lt;w:optimizeForBrowser/&gt;&lt;w:targetScreenSz w:val=&quot;800x600&quot;/&gt;&lt;w:validateAgainstSchema/&gt;&lt;w:saveInvalidXML w:val=&quot;off&quot;/&gt;&lt;w:ignoreMixedContent w:val=&quot;off&quot;/&gt;&lt;w:alwaysShowPlaceholderText w:val=&quot;off&quot;/&gt;&lt;w:compat&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compat&gt;&lt;wsp:rsids&gt;&lt;wsp:rsidRoot wsp:val=&quot;007E2514&quot;/&gt;&lt;wsp:rsid wsp:val=&quot;000009E1&quot;/&gt;&lt;wsp:rsid wsp:val=&quot;000206E3&quot;/&gt;&lt;wsp:rsid wsp:val=&quot;00026CDA&quot;/&gt;&lt;wsp:rsid wsp:val=&quot;000301E2&quot;/&gt;&lt;wsp:rsid wsp:val=&quot;0003054B&quot;/&gt;&lt;wsp:rsid wsp:val=&quot;000467AF&quot;/&gt;&lt;wsp:rsid wsp:val=&quot;00053DCB&quot;/&gt;&lt;wsp:rsid wsp:val=&quot;00087143&quot;/&gt;&lt;wsp:rsid wsp:val=&quot;000B62D3&quot;/&gt;&lt;wsp:rsid wsp:val=&quot;000D0BDD&quot;/&gt;&lt;wsp:rsid wsp:val=&quot;000F4E3C&quot;/&gt;&lt;wsp:rsid wsp:val=&quot;00100F84&quot;/&gt;&lt;wsp:rsid wsp:val=&quot;00102F34&quot;/&gt;&lt;wsp:rsid wsp:val=&quot;00104A4F&quot;/&gt;&lt;wsp:rsid wsp:val=&quot;00112963&quot;/&gt;&lt;wsp:rsid wsp:val=&quot;00136AE2&quot;/&gt;&lt;wsp:rsid wsp:val=&quot;0014204F&quot;/&gt;&lt;wsp:rsid wsp:val=&quot;00147E8B&quot;/&gt;&lt;wsp:rsid wsp:val=&quot;00155A77&quot;/&gt;&lt;wsp:rsid wsp:val=&quot;0017778B&quot;/&gt;&lt;wsp:rsid wsp:val=&quot;001926C3&quot;/&gt;&lt;wsp:rsid wsp:val=&quot;00197467&quot;/&gt;&lt;wsp:rsid wsp:val=&quot;001A1066&quot;/&gt;&lt;wsp:rsid wsp:val=&quot;001B1F84&quot;/&gt;&lt;wsp:rsid wsp:val=&quot;001C5C5C&quot;/&gt;&lt;wsp:rsid wsp:val=&quot;001F48EA&quot;/&gt;&lt;wsp:rsid wsp:val=&quot;001F5B7B&quot;/&gt;&lt;wsp:rsid wsp:val=&quot;00213924&quot;/&gt;&lt;wsp:rsid wsp:val=&quot;00226EE4&quot;/&gt;&lt;wsp:rsid wsp:val=&quot;00230F46&quot;/&gt;&lt;wsp:rsid wsp:val=&quot;00233B20&quot;/&gt;&lt;wsp:rsid wsp:val=&quot;00255648&quot;/&gt;&lt;wsp:rsid wsp:val=&quot;0025745B&quot;/&gt;&lt;wsp:rsid wsp:val=&quot;002657A1&quot;/&gt;&lt;wsp:rsid wsp:val=&quot;0026652F&quot;/&gt;&lt;wsp:rsid wsp:val=&quot;0027579E&quot;/&gt;&lt;wsp:rsid wsp:val=&quot;00282194&quot;/&gt;&lt;wsp:rsid wsp:val=&quot;00296D01&quot;/&gt;&lt;wsp:rsid wsp:val=&quot;002B3D79&quot;/&gt;&lt;wsp:rsid wsp:val=&quot;002B5211&quot;/&gt;&lt;wsp:rsid wsp:val=&quot;002B6772&quot;/&gt;&lt;wsp:rsid wsp:val=&quot;002D5E22&quot;/&gt;&lt;wsp:rsid wsp:val=&quot;002E26E1&quot;/&gt;&lt;wsp:rsid wsp:val=&quot;002E2FC3&quot;/&gt;&lt;wsp:rsid wsp:val=&quot;002E6DDD&quot;/&gt;&lt;wsp:rsid wsp:val=&quot;002F43F3&quot;/&gt;&lt;wsp:rsid wsp:val=&quot;003055CB&quot;/&gt;&lt;wsp:rsid wsp:val=&quot;00343032&quot;/&gt;&lt;wsp:rsid wsp:val=&quot;00344BE3&quot;/&gt;&lt;wsp:rsid wsp:val=&quot;0034662E&quot;/&gt;&lt;wsp:rsid wsp:val=&quot;00363886&quot;/&gt;&lt;wsp:rsid wsp:val=&quot;003710A0&quot;/&gt;&lt;wsp:rsid wsp:val=&quot;00380826&quot;/&gt;&lt;wsp:rsid wsp:val=&quot;003A005E&quot;/&gt;&lt;wsp:rsid wsp:val=&quot;003B1EE8&quot;/&gt;&lt;wsp:rsid wsp:val=&quot;003B2EDE&quot;/&gt;&lt;wsp:rsid wsp:val=&quot;003C7453&quot;/&gt;&lt;wsp:rsid wsp:val=&quot;003D3D99&quot;/&gt;&lt;wsp:rsid wsp:val=&quot;003D7C14&quot;/&gt;&lt;wsp:rsid wsp:val=&quot;003F2A1B&quot;/&gt;&lt;wsp:rsid wsp:val=&quot;003F300C&quot;/&gt;&lt;wsp:rsid wsp:val=&quot;00402166&quot;/&gt;&lt;wsp:rsid wsp:val=&quot;004042B1&quot;/&gt;&lt;wsp:rsid wsp:val=&quot;00410581&quot;/&gt;&lt;wsp:rsid wsp:val=&quot;00413C20&quot;/&gt;&lt;wsp:rsid wsp:val=&quot;00433191&quot;/&gt;&lt;wsp:rsid wsp:val=&quot;00443A73&quot;/&gt;&lt;wsp:rsid wsp:val=&quot;00443A84&quot;/&gt;&lt;wsp:rsid wsp:val=&quot;004505DA&quot;/&gt;&lt;wsp:rsid wsp:val=&quot;0046678F&quot;/&gt;&lt;wsp:rsid wsp:val=&quot;004678CF&quot;/&gt;&lt;wsp:rsid wsp:val=&quot;0047122D&quot;/&gt;&lt;wsp:rsid wsp:val=&quot;00485A4E&quot;/&gt;&lt;wsp:rsid wsp:val=&quot;00492037&quot;/&gt;&lt;wsp:rsid wsp:val=&quot;0049690A&quot;/&gt;&lt;wsp:rsid wsp:val=&quot;004A111A&quot;/&gt;&lt;wsp:rsid wsp:val=&quot;004A1929&quot;/&gt;&lt;wsp:rsid wsp:val=&quot;004A780E&quot;/&gt;&lt;wsp:rsid wsp:val=&quot;004B32EC&quot;/&gt;&lt;wsp:rsid wsp:val=&quot;004C14EA&quot;/&gt;&lt;wsp:rsid wsp:val=&quot;004E4E9D&quot;/&gt;&lt;wsp:rsid wsp:val=&quot;004E6937&quot;/&gt;&lt;wsp:rsid wsp:val=&quot;004E6944&quot;/&gt;&lt;wsp:rsid wsp:val=&quot;004F4219&quot;/&gt;&lt;wsp:rsid wsp:val=&quot;005036DF&quot;/&gt;&lt;wsp:rsid wsp:val=&quot;0052332F&quot;/&gt;&lt;wsp:rsid wsp:val=&quot;00530B81&quot;/&gt;&lt;wsp:rsid wsp:val=&quot;00533D3F&quot;/&gt;&lt;wsp:rsid wsp:val=&quot;00545D4C&quot;/&gt;&lt;wsp:rsid wsp:val=&quot;00557B3B&quot;/&gt;&lt;wsp:rsid wsp:val=&quot;00574BAE&quot;/&gt;&lt;wsp:rsid wsp:val=&quot;00586EA6&quot;/&gt;&lt;wsp:rsid wsp:val=&quot;00587955&quot;/&gt;&lt;wsp:rsid wsp:val=&quot;005A39EB&quot;/&gt;&lt;wsp:rsid wsp:val=&quot;005A485B&quot;/&gt;&lt;wsp:rsid wsp:val=&quot;005D30DB&quot;/&gt;&lt;wsp:rsid wsp:val=&quot;005E539B&quot;/&gt;&lt;wsp:rsid wsp:val=&quot;005E7C0F&quot;/&gt;&lt;wsp:rsid wsp:val=&quot;00613A17&quot;/&gt;&lt;wsp:rsid wsp:val=&quot;00616C1D&quot;/&gt;&lt;wsp:rsid wsp:val=&quot;006358F7&quot;/&gt;&lt;wsp:rsid wsp:val=&quot;006652E9&quot;/&gt;&lt;wsp:rsid wsp:val=&quot;00665BB8&quot;/&gt;&lt;wsp:rsid wsp:val=&quot;00675A30&quot;/&gt;&lt;wsp:rsid wsp:val=&quot;00675BE5&quot;/&gt;&lt;wsp:rsid wsp:val=&quot;00680513&quot;/&gt;&lt;wsp:rsid wsp:val=&quot;00682400&quot;/&gt;&lt;wsp:rsid wsp:val=&quot;00696FF5&quot;/&gt;&lt;wsp:rsid wsp:val=&quot;006B0CB6&quot;/&gt;&lt;wsp:rsid wsp:val=&quot;006B2682&quot;/&gt;&lt;wsp:rsid wsp:val=&quot;006D6D56&quot;/&gt;&lt;wsp:rsid wsp:val=&quot;006E0954&quot;/&gt;&lt;wsp:rsid wsp:val=&quot;006F6A2D&quot;/&gt;&lt;wsp:rsid wsp:val=&quot;006F6EFF&quot;/&gt;&lt;wsp:rsid wsp:val=&quot;00712DA6&quot;/&gt;&lt;wsp:rsid wsp:val=&quot;00726BEB&quot;/&gt;&lt;wsp:rsid wsp:val=&quot;00740D32&quot;/&gt;&lt;wsp:rsid wsp:val=&quot;007778B5&quot;/&gt;&lt;wsp:rsid wsp:val=&quot;00794BB7&quot;/&gt;&lt;wsp:rsid wsp:val=&quot;007C27E4&quot;/&gt;&lt;wsp:rsid wsp:val=&quot;007C3685&quot;/&gt;&lt;wsp:rsid wsp:val=&quot;007E2514&quot;/&gt;&lt;wsp:rsid wsp:val=&quot;007F3D9B&quot;/&gt;&lt;wsp:rsid wsp:val=&quot;00801956&quot;/&gt;&lt;wsp:rsid wsp:val=&quot;00824D80&quot;/&gt;&lt;wsp:rsid wsp:val=&quot;008301BF&quot;/&gt;&lt;wsp:rsid wsp:val=&quot;0083040A&quot;/&gt;&lt;wsp:rsid wsp:val=&quot;0083061E&quot;/&gt;&lt;wsp:rsid wsp:val=&quot;00837C53&quot;/&gt;&lt;wsp:rsid wsp:val=&quot;00855FAC&quot;/&gt;&lt;wsp:rsid wsp:val=&quot;00861D0A&quot;/&gt;&lt;wsp:rsid wsp:val=&quot;0086739D&quot;/&gt;&lt;wsp:rsid wsp:val=&quot;008777BA&quot;/&gt;&lt;wsp:rsid wsp:val=&quot;0088154F&quot;/&gt;&lt;wsp:rsid wsp:val=&quot;0088504D&quot;/&gt;&lt;wsp:rsid wsp:val=&quot;008A4F1C&quot;/&gt;&lt;wsp:rsid wsp:val=&quot;008B3BC4&quot;/&gt;&lt;wsp:rsid wsp:val=&quot;008C37AF&quot;/&gt;&lt;wsp:rsid wsp:val=&quot;008D1F6D&quot;/&gt;&lt;wsp:rsid wsp:val=&quot;008D3EA6&quot;/&gt;&lt;wsp:rsid wsp:val=&quot;008F3E10&quot;/&gt;&lt;wsp:rsid wsp:val=&quot;00900337&quot;/&gt;&lt;wsp:rsid wsp:val=&quot;0090550C&quot;/&gt;&lt;wsp:rsid wsp:val=&quot;0091474D&quot;/&gt;&lt;wsp:rsid wsp:val=&quot;00917997&quot;/&gt;&lt;wsp:rsid wsp:val=&quot;00920CB2&quot;/&gt;&lt;wsp:rsid wsp:val=&quot;00927A68&quot;/&gt;&lt;wsp:rsid wsp:val=&quot;00951D38&quot;/&gt;&lt;wsp:rsid wsp:val=&quot;00974836&quot;/&gt;&lt;wsp:rsid wsp:val=&quot;00983AF4&quot;/&gt;&lt;wsp:rsid wsp:val=&quot;009851B4&quot;/&gt;&lt;wsp:rsid wsp:val=&quot;00985EB1&quot;/&gt;&lt;wsp:rsid wsp:val=&quot;009F00B1&quot;/&gt;&lt;wsp:rsid wsp:val=&quot;009F5DF3&quot;/&gt;&lt;wsp:rsid wsp:val=&quot;00A2688A&quot;/&gt;&lt;wsp:rsid wsp:val=&quot;00A340EB&quot;/&gt;&lt;wsp:rsid wsp:val=&quot;00A57EF6&quot;/&gt;&lt;wsp:rsid wsp:val=&quot;00A62CD2&quot;/&gt;&lt;wsp:rsid wsp:val=&quot;00A73876&quot;/&gt;&lt;wsp:rsid wsp:val=&quot;00A769BA&quot;/&gt;&lt;wsp:rsid wsp:val=&quot;00A92A11&quot;/&gt;&lt;wsp:rsid wsp:val=&quot;00AA1550&quot;/&gt;&lt;wsp:rsid wsp:val=&quot;00AB4E96&quot;/&gt;&lt;wsp:rsid wsp:val=&quot;00AB5E22&quot;/&gt;&lt;wsp:rsid wsp:val=&quot;00AC0C61&quot;/&gt;&lt;wsp:rsid wsp:val=&quot;00AC22DD&quot;/&gt;&lt;wsp:rsid wsp:val=&quot;00AD76CD&quot;/&gt;&lt;wsp:rsid wsp:val=&quot;00AF0700&quot;/&gt;&lt;wsp:rsid wsp:val=&quot;00AF166A&quot;/&gt;&lt;wsp:rsid wsp:val=&quot;00B1654F&quot;/&gt;&lt;wsp:rsid wsp:val=&quot;00B32ACB&quot;/&gt;&lt;wsp:rsid wsp:val=&quot;00B35921&quot;/&gt;&lt;wsp:rsid wsp:val=&quot;00B44F1A&quot;/&gt;&lt;wsp:rsid wsp:val=&quot;00B50986&quot;/&gt;&lt;wsp:rsid wsp:val=&quot;00B5214F&quot;/&gt;&lt;wsp:rsid wsp:val=&quot;00B54BC8&quot;/&gt;&lt;wsp:rsid wsp:val=&quot;00B55139&quot;/&gt;&lt;wsp:rsid wsp:val=&quot;00B55B83&quot;/&gt;&lt;wsp:rsid wsp:val=&quot;00B67A83&quot;/&gt;&lt;wsp:rsid wsp:val=&quot;00B765A3&quot;/&gt;&lt;wsp:rsid wsp:val=&quot;00B80897&quot;/&gt;&lt;wsp:rsid wsp:val=&quot;00B941D9&quot;/&gt;&lt;wsp:rsid wsp:val=&quot;00B94977&quot;/&gt;&lt;wsp:rsid wsp:val=&quot;00BA1C7C&quot;/&gt;&lt;wsp:rsid wsp:val=&quot;00BC1FAD&quot;/&gt;&lt;wsp:rsid wsp:val=&quot;00BC4835&quot;/&gt;&lt;wsp:rsid wsp:val=&quot;00BC71AF&quot;/&gt;&lt;wsp:rsid wsp:val=&quot;00BD021D&quot;/&gt;&lt;wsp:rsid wsp:val=&quot;00BD72BC&quot;/&gt;&lt;wsp:rsid wsp:val=&quot;00BE5E5C&quot;/&gt;&lt;wsp:rsid wsp:val=&quot;00C139BD&quot;/&gt;&lt;wsp:rsid wsp:val=&quot;00C234D7&quot;/&gt;&lt;wsp:rsid wsp:val=&quot;00C305CE&quot;/&gt;&lt;wsp:rsid wsp:val=&quot;00C320CB&quot;/&gt;&lt;wsp:rsid wsp:val=&quot;00C37DAD&quot;/&gt;&lt;wsp:rsid wsp:val=&quot;00C40207&quot;/&gt;&lt;wsp:rsid wsp:val=&quot;00C56F5D&quot;/&gt;&lt;wsp:rsid wsp:val=&quot;00C77156&quot;/&gt;&lt;wsp:rsid wsp:val=&quot;00C812DA&quot;/&gt;&lt;wsp:rsid wsp:val=&quot;00C90F92&quot;/&gt;&lt;wsp:rsid wsp:val=&quot;00C92D6F&quot;/&gt;&lt;wsp:rsid wsp:val=&quot;00CA5915&quot;/&gt;&lt;wsp:rsid wsp:val=&quot;00CB498A&quot;/&gt;&lt;wsp:rsid wsp:val=&quot;00CC04A5&quot;/&gt;&lt;wsp:rsid wsp:val=&quot;00CC68A3&quot;/&gt;&lt;wsp:rsid wsp:val=&quot;00CC7507&quot;/&gt;&lt;wsp:rsid wsp:val=&quot;00CD4403&quot;/&gt;&lt;wsp:rsid wsp:val=&quot;00CE2592&quot;/&gt;&lt;wsp:rsid wsp:val=&quot;00D01060&quot;/&gt;&lt;wsp:rsid wsp:val=&quot;00D316B2&quot;/&gt;&lt;wsp:rsid wsp:val=&quot;00D43097&quot;/&gt;&lt;wsp:rsid wsp:val=&quot;00D469F1&quot;/&gt;&lt;wsp:rsid wsp:val=&quot;00D751E8&quot;/&gt;&lt;wsp:rsid wsp:val=&quot;00D843A0&quot;/&gt;&lt;wsp:rsid wsp:val=&quot;00D95267&quot;/&gt;&lt;wsp:rsid wsp:val=&quot;00DA04AF&quot;/&gt;&lt;wsp:rsid wsp:val=&quot;00DA2093&quot;/&gt;&lt;wsp:rsid wsp:val=&quot;00DB51C5&quot;/&gt;&lt;wsp:rsid wsp:val=&quot;00DC3C7B&quot;/&gt;&lt;wsp:rsid wsp:val=&quot;00DD3AC2&quot;/&gt;&lt;wsp:rsid wsp:val=&quot;00DD7CE7&quot;/&gt;&lt;wsp:rsid wsp:val=&quot;00DF324B&quot;/&gt;&lt;wsp:rsid wsp:val=&quot;00E04CFC&quot;/&gt;&lt;wsp:rsid wsp:val=&quot;00E121C2&quot;/&gt;&lt;wsp:rsid wsp:val=&quot;00E14E37&quot;/&gt;&lt;wsp:rsid wsp:val=&quot;00E2208A&quot;/&gt;&lt;wsp:rsid wsp:val=&quot;00E539EE&quot;/&gt;&lt;wsp:rsid wsp:val=&quot;00E61567&quot;/&gt;&lt;wsp:rsid wsp:val=&quot;00E633FA&quot;/&gt;&lt;wsp:rsid wsp:val=&quot;00E70603&quot;/&gt;&lt;wsp:rsid wsp:val=&quot;00E76B18&quot;/&gt;&lt;wsp:rsid wsp:val=&quot;00E82838&quot;/&gt;&lt;wsp:rsid wsp:val=&quot;00EA0875&quot;/&gt;&lt;wsp:rsid wsp:val=&quot;00EC116D&quot;/&gt;&lt;wsp:rsid wsp:val=&quot;00EC7BE7&quot;/&gt;&lt;wsp:rsid wsp:val=&quot;00ED30A1&quot;/&gt;&lt;wsp:rsid wsp:val=&quot;00EF5D53&quot;/&gt;&lt;wsp:rsid wsp:val=&quot;00F23225&quot;/&gt;&lt;wsp:rsid wsp:val=&quot;00F4209A&quot;/&gt;&lt;wsp:rsid wsp:val=&quot;00F56F0D&quot;/&gt;&lt;wsp:rsid wsp:val=&quot;00F64FED&quot;/&gt;&lt;wsp:rsid wsp:val=&quot;00F65384&quot;/&gt;&lt;wsp:rsid wsp:val=&quot;00F957D4&quot;/&gt;&lt;wsp:rsid wsp:val=&quot;00FA4883&quot;/&gt;&lt;wsp:rsid wsp:val=&quot;00FC6DA9&quot;/&gt;&lt;wsp:rsid wsp:val=&quot;00FD0913&quot;/&gt;&lt;wsp:rsid wsp:val=&quot;00FD2124&quot;/&gt;&lt;wsp:rsid wsp:val=&quot;00FE4ABF&quot;/&gt;&lt;wsp:rsid wsp:val=&quot;00FE4EE2&quot;/&gt;&lt;wsp:rsid wsp:val=&quot;00FF312B&quot;/&gt;&lt;/wsp:rsids&gt;&lt;/w:docPr&gt;&lt;w:body&gt;&lt;wx:sect&gt;&lt;w:p wsp:rsidR=&quot;00000000&quot; wsp:rsidRDefault=&quot;007C27E4&quot; wsp:rsidP=&quot;007C27E4&quot;&gt;&lt;m:oMathPara&gt;&lt;m:oMath&gt;&lt;m:d&gt;&lt;m:dPr&gt;&lt;m:ctrlPr&gt;&lt;aml:annotation aml:id=&quot;0&quot; w:type=&quot;Word.Insertion&quot; aml:author=&quot;Hugh Hunt&quot; aml:createdate=&quot;2020-10-04T16:47:00Z&quot;&gt;&lt;aml:content&gt;&lt;w:rPr&gt;&lt;w:rFonts w:ascii=&quot;Cambria Math&quot; w:h-ansi=&quot;Arial&quot; w:cs=&quot;Arial&quot;/&gt;&lt;wx:font wx:val=&quot;Cambria Math&quot;/&gt;&lt;w:sz w:val=&quot;20&quot;/&gt;&lt;w:sz-cs w:val=&quot;20&quot;/&gt;&lt;w:lang w:val=&quot;EN-GB&quot;/&gt;&lt;/w:rPr&gt;&lt;/aml:content&gt;&lt;/aml:annotation&gt;&lt;/m:ctrlPr&gt;&lt;/m:dPr&gt;&lt;m:e&gt;&lt;m:r&gt;&lt;aml:annotation aml:id=&quot;1&quot; w:type=&quot;Word.Insertion&quot; aml:author=&quot;Hugh Hunt&quot; aml:createdate=&quot;2020-10-04T16:47:00Z&quot;&gt;&lt;aml:content&gt;&lt;m:rPr&gt;&lt;m:nor/&gt;&lt;/m:rPr&gt;&lt;w:rPr&gt;&lt;w:rFonts w:ascii=&quot;Cambria Math&quot; w:h-ansi=&quot;Arial&quot; w:cs=&quot;Arial&quot;/&gt;&lt;wx:font wx:val=&quot;Cambria Math&quot;/&gt;&lt;w:sz w:val=&quot;20&quot;/&gt;&lt;w:sz-cs w:val=&quot;20&quot;/&gt;&lt;w:lang w:val=&quot;EN-GB&quot;/&gt;&lt;/w:rPr&gt;&lt;m:t&gt;i.e.  &lt;/m:t&gt;&lt;/aml:content&gt;&lt;/aml:annotation&gt;&lt;/m:r&gt;&lt;m:sSub&gt;&lt;m:sSubPr&gt;&lt;m:ctrlPr&gt;&lt;aml:annotation aml:id=&quot;2&quot; w:type=&quot;Word.Insertion&quot; aml:author=&quot;Hugh Hunt&quot; aml:createdate=&quot;2020-10-04T16:47:00Z&quot;&gt;&lt;aml:content&gt;&lt;w:rPr&gt;&lt;w:rFonts w:ascii=&quot;Cambria Math&quot; w:h-ansi=&quot;Arial&quot; w:cs=&quot;Arial&quot;/&gt;&lt;wx:font wx:val=&quot;Cambria Math&quot;/&gt;&lt;w:sz w:val=&quot;20&quot;/&gt;&lt;w:sz-cs w:val=&quot;20&quot;/&gt;&lt;w:lang w:val=&quot;EN-GB&quot;/&gt;&lt;/w:rPr&gt;&lt;/aml:content&gt;&lt;/aml:annotation&gt;&lt;/m:ctrlPr&gt;&lt;/m:sSubPr&gt;&lt;m:e&gt;&lt;m:r&gt;&lt;aml:annotation aml:id=&quot;3&quot; w:type=&quot;Word.Insertion&quot; aml:author=&quot;Hugh Hunt&quot; aml:createdate=&quot;2020-10-04T16:47:00Z&quot;&gt;&lt;aml:content&gt;&lt;w:rPr&gt;&lt;w:rFonts w:ascii=&quot;Cambria Math&quot; w:h-ansi=&quot;Arial&quot; w:cs=&quot;Arial&quot;/&gt;&lt;wx:font wx:val=&quot;Cambria Math&quot;/&gt;&lt;w:i/&gt;&lt;w:i-cs/&gt;&lt;w:sz w:val=&quot;20&quot;/&gt;&lt;w:sz-cs w:val=&quot;20&quot;/&gt;&lt;w:lang w:val=&quot;EN-GB&quot;/&gt;&lt;/w:rPr&gt;&lt;m:t&gt;œâ&lt;/m:t&gt;&lt;/aml:content&gt;&lt;/aml:annotation&gt;&lt;/m:r&gt;&lt;/m:e&gt;&lt;m:sub&gt;&lt;m:r&gt;&lt;aml:annotation aml:id=&quot;4&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n&lt;/m:t&gt;&lt;/aml:content&gt;&lt;/aml:annotation&gt;&lt;/m:r&gt;&lt;m:ctrlPr&gt;&lt;aml:annotation aml:id=&quot;5&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sub&gt;&lt;/m:sSub&gt;&lt;m:r&gt;&lt;aml:annotation aml:id=&quot;6&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lt;/m:t&gt;&lt;/aml:content&gt;&lt;/aml:annotation&gt;&lt;/m:r&gt;&lt;m:rad&gt;&lt;m:radPr&gt;&lt;m:degHide m:val=&quot;1&quot;/&gt;&lt;m:ctrlPr&gt;&lt;aml:annotation aml:id=&quot;7&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radPr&gt;&lt;m:deg/&gt;&lt;m:e&gt;&lt;m:f&gt;&lt;m:fPr&gt;&lt;m:ctrlPr&gt;&lt;aml:annotation aml:id=&quot;8&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fPr&gt;&lt;m:num&gt;&lt;m:sSub&gt;&lt;m:sSubPr&gt;&lt;m:ctrlPr&gt;&lt;aml:annotation aml:id=&quot;9&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sSubPr&gt;&lt;m:e&gt;&lt;m:r&gt;&lt;aml:annotation aml:id=&quot;10&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k&lt;/m:t&gt;&lt;/aml:content&gt;&lt;/aml:annotation&gt;&lt;/m:r&gt;&lt;/m:e&gt;&lt;m:sub&gt;&lt;m:r&gt;&lt;aml:annotation aml:id=&quot;11&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1&lt;/m:t&gt;&lt;/aml:content&gt;&lt;/aml:annotation&gt;&lt;/m:r&gt;&lt;/m:sub&gt;&lt;/m:sSub&gt;&lt;/m:num&gt;&lt;m:den&gt;&lt;m:sSub&gt;&lt;m:sSubPr&gt;&lt;m:ctrlPr&gt;&lt;aml:annotation aml:id=&quot;12&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sSubPr&gt;&lt;m:e&gt;&lt;m:r&gt;&lt;aml:annotation aml:id=&quot;13&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m&lt;/m:t&gt;&lt;/aml:content&gt;&lt;/aml:annotation&gt;&lt;/m:r&gt;&lt;/m:e&gt;&lt;m:sub&gt;&lt;m:r&gt;&lt;aml:annotation aml:id=&quot;14&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1&lt;/m:t&gt;&lt;/aml:content&gt;&lt;/aml:annotation&gt;&lt;/m:r&gt;&lt;/m:sub&gt;&lt;/m:sSub&gt;&lt;m:r&gt;&lt;aml:annotation aml:id=&quot;15&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lt;/m:t&gt;&lt;/aml:content&gt;&lt;/aml:annotation&gt;&lt;/m:r&gt;&lt;m:sSub&gt;&lt;m:sSubPr&gt;&lt;m:ctrlPr&gt;&lt;aml:annotation aml:id=&quot;16&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sSubPr&gt;&lt;m:e&gt;&lt;m:r&gt;&lt;aml:annotation aml:id=&quot;17&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m&lt;/m:t&gt;&lt;/aml:content&gt;&lt;/aml:annotation&gt;&lt;/m:r&gt;&lt;/m:e&gt;&lt;m:sub&gt;&lt;m:r&gt;&lt;aml:annotation aml:id=&quot;18&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2&lt;/m:t&gt;&lt;/aml:content&gt;&lt;/aml:annotation&gt;&lt;/m:r&gt;&lt;/m:sub&gt;&lt;/m:sSub&gt;&lt;m:ctrlPr&gt;&lt;aml:annotation aml:id=&quot;19&quot; w:type=&quot;Word.Insertion&quot; aml:author=&quot;Hugh Hunt&quot; aml:createdate=&quot;2020-10-04T16:47:00Z&quot;&gt;&lt;aml:content&gt;&lt;w:rPr&gt;&lt;w:rFonts w:ascii=&quot;Cambria Math&quot; w:h-ansi=&quot;Cambria Math&quot; w:cs=&quot;Arial&quot;/&gt;&lt;wx:font wx:val=&quot;Cambria Math&quot;/&gt;&lt;w:i/&gt;&lt;w:sz w:val=&quot;20&quot;/&gt;&lt;w:sz-cs w:val=&quot;20&quot;/&gt;&lt;w:lang w:val=&quot;EN-GB&quot;/&gt;&lt;/w:rPr&gt;&lt;/aml:content&gt;&lt;/aml:annotation&gt;&lt;/m:ctrlPr&gt;&lt;/m:den&gt;&lt;/m:f&gt;&lt;m:ctrlPr&gt;&lt;aml:annotation aml:id=&quot;20&quot; w:type=&quot;Word.Insertion&quot; aml:author=&quot;Hugh Hunt&quot; aml:createdate=&quot;2020-10-04T16:47:00Z&quot;&gt;&lt;aml:content&gt;&lt;w:rPr&gt;&lt;w:rFonts w:ascii=&quot;Cambria Math&quot; w:h-ansi=&quot;Cambria Math&quot; w:cs=&quot;Arial&quot;/&gt;&lt;wx:font wx:val=&quot;Cambria Math&quot;/&gt;&lt;w:i/&gt;&lt;w:sz w:val=&quot;20&quot;/&gt;&lt;w:sz-cs w:val=&quot;20&quot;/&gt;&lt;w:lang w:val=&quot;EN-GB&quot;/&gt;&lt;/w:rPr&gt;&lt;/aml:content&gt;&lt;/aml:annotation&gt;&lt;/m:ctrlPr&gt;&lt;/m:e&gt;&lt;/m:rad&gt;&lt;m:ctrlPr&gt;&lt;aml:annotation aml:id=&quot;21&quot; w:type=&quot;Word.Insertion&quot; aml:author=&quot;Hugh Hunt&quot; aml:createdate=&quot;2020-10-04T16:47:00Z&quot;&gt;&lt;aml:content&gt;&lt;w:rPr&gt;&lt;w:rFonts w:ascii=&quot;Cambria Math&quot; w:h-ansi=&quot;Cambria Math&quot; w:cs=&quot;Arial&quot;/&gt;&lt;wx:font wx:val=&quot;Cambria Math&quot;/&gt;&lt;w:i/&gt;&lt;w:sz w:val=&quot;20&quot;/&gt;&lt;w:sz-cs w:val=&quot;20&quot;/&gt;&lt;w:lang w:val=&quot;EN-GB&quot;/&gt;&lt;/w:rPr&gt;&lt;/aml:content&gt;&lt;/aml:annotation&gt;&lt;/m:ctrlPr&gt;&lt;/m:e&gt;&lt;/m:d&gt;&lt;m:d&gt;&lt;m:dPr&gt;&lt;m:ctrlPr&gt;&lt;aml:annotation aml:id=&quot;22&quot; w:type=&quot;Word.Insertion&quot; aml:author=&quot;Hugh Hunt&quot; aml:createdate=&quot;2020-10-04T16:47:00Z&quot;&gt;&lt;aml:content&gt;&lt;w:rPr&gt;&lt;w:rFonts w:ascii=&quot;Cambria Math&quot; w:h-ansi=&quot;Arial&quot; w:cs=&quot;Arial&quot;/&gt;&lt;wx:font wx:val=&quot;Cambria Math&quot;/&gt;&lt;w:sz w:val=&quot;20&quot;/&gt;&lt;w:sz-cs w:val=&quot;20&quot;/&gt;&lt;w:lang w:val=&quot;EN-GB&quot;/&gt;&lt;/w:rPr&gt;&lt;/aml:content&gt;&lt;/aml:annotation&gt;&lt;/m:ctrlPr&gt;&lt;/m:dPr&gt;&lt;m:e&gt;&lt;m:r&gt;&lt;aml:annotation aml:id=&quot;23&quot; w:type=&quot;Word.Insertion&quot; aml:author=&quot;Hugh Hunt&quot; aml:createdate=&quot;2020-10-04T16:47:00Z&quot;&gt;&lt;aml:content&gt;&lt;m:rPr&gt;&lt;m:nor/&gt;&lt;/m:rPr&gt;&lt;w:rPr&gt;&lt;w:rFonts w:ascii=&quot;Cambria Math&quot; w:h-ansi=&quot;Arial&quot; w:cs=&quot;Arial&quot;/&gt;&lt;wx:font wx:val=&quot;Cambria Math&quot;/&gt;&lt;w:sz w:val=&quot;20&quot;/&gt;&lt;w:sz-cs w:val=&quot;20&quot;/&gt;&lt;w:lang w:val=&quot;EN-GB&quot;/&gt;&lt;/w:rPr&gt;&lt;m:t&gt;i.e.  &lt;/m:t&gt;&lt;/aml:content&gt;&lt;/aml:annotation&gt;&lt;/m:r&gt;&lt;m:sSub&gt;&lt;m:sSubPr&gt;&lt;m:ctrlPr&gt;&lt;aml:annotation aml:id=&quot;24&quot; w:type=&quot;Word.Insertion&quot; aml:author=&quot;Hugh Hunt&quot; aml:createdate=&quot;2020-10-04T16:47:00Z&quot;&gt;&lt;aml:content&gt;&lt;w:rPr&gt;&lt;w:rFonts w:ascii=&quot;Cambria Math&quot; w:h-ansi=&quot;Arial&quot; w:cs=&quot;Arial&quot;/&gt;&lt;wx:font wx:val=&quot;Cambria Math&quot;/&gt;&lt;w:sz w:val=&quot;20&quot;/&gt;&lt;w:sz-cs w:val=&quot;20&quot;/&gt;&lt;w:lang w:val=&quot;EN-GB&quot;/&gt;&lt;/w:rPr&gt;&lt;/aml:content&gt;&lt;/aml:annotation&gt;&lt;/m:ctrlPr&gt;&lt;/m:sSubPr&gt;&lt;m:e&gt;&lt;m:r&gt;&lt;aml:annotation aml:id=&quot;25&quot; w:type=&quot;Word.Insertion&quot; aml:author=&quot;Hugh Hunt&quot; aml:createdate=&quot;2020-10-04T16:47:00Z&quot;&gt;&lt;aml:content&gt;&lt;w:rPr&gt;&lt;w:rFonts w:ascii=&quot;Cambria Math&quot; w:h-ansi=&quot;Arial&quot; w:cs=&quot;Arial&quot;/&gt;&lt;wx:font wx:val=&quot;Cambria Math&quot;/&gt;&lt;w:i/&gt;&lt;w:i-cs/&gt;&lt;w:sz w:val=&quot;20&quot;/&gt;&lt;w:sz-cs w:val=&quot;20&quot;/&gt;&lt;w:lang w:val=&quot;EN-GB&quot;/&gt;&lt;/w:rPr&gt;&lt;m:t&gt;œâ&lt;/m:t&gt;&lt;/aml:content&gt;&lt;/aml:annotation&gt;&lt;/m:r&gt;&lt;/m:e&gt;&lt;m:sub&gt;&lt;m:r&gt;&lt;aml:annotation aml:id=&quot;26&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n&lt;/m:t&gt;&lt;/aml:content&gt;&lt;/aml:annotation&gt;&lt;/m:r&gt;&lt;m:ctrlPr&gt;&lt;aml:annotation aml:id=&quot;27&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sub&gt;&lt;/m:sSub&gt;&lt;m:r&gt;&lt;aml:annotation aml:id=&quot;28&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lt;/m:t&gt;&lt;/aml:content&gt;&lt;/aml:annotation&gt;&lt;/m:r&gt;&lt;m:rad&gt;&lt;m:radPr&gt;&lt;m:degHide m:val=&quot;1&quot;/&gt;&lt;m:ctrlPr&gt;&lt;aml:annotation aml:id=&quot;29&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radPr&gt;&lt;m:deg/&gt;&lt;m:e&gt;&lt;m:f&gt;&lt;m:fPr&gt;&lt;m:ctrlPr&gt;&lt;aml:annotation aml:id=&quot;30&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fPr&gt;&lt;m:num&gt;&lt;m:sSub&gt;&lt;m:sSubPr&gt;&lt;m:ctrlPr&gt;&lt;aml:annotation aml:id=&quot;31&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sSubPr&gt;&lt;m:e&gt;&lt;m:r&gt;&lt;aml:annotation aml:id=&quot;32&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k&lt;/m:t&gt;&lt;/aml:content&gt;&lt;/aml:annotation&gt;&lt;/m:r&gt;&lt;/m:e&gt;&lt;m:sub&gt;&lt;m:r&gt;&lt;aml:annotation aml:id=&quot;33&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1&lt;/m:t&gt;&lt;/aml:content&gt;&lt;/aml:annotation&gt;&lt;/m:r&gt;&lt;/m:sub&gt;&lt;/m:sSub&gt;&lt;/m:num&gt;&lt;m:den&gt;&lt;m:sSub&gt;&lt;m:sSubPr&gt;&lt;m:ctrlPr&gt;&lt;aml:annotation aml:id=&quot;34&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sSubPr&gt;&lt;m:e&gt;&lt;m:r&gt;&lt;aml:annotation aml:id=&quot;35&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m&lt;/m:t&gt;&lt;/aml:content&gt;&lt;/aml:annotation&gt;&lt;/m:r&gt;&lt;/m:e&gt;&lt;m:sub&gt;&lt;m:r&gt;&lt;aml:annotation aml:id=&quot;36&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1&lt;/m:t&gt;&lt;/aml:content&gt;&lt;/aml:annotation&gt;&lt;/m:r&gt;&lt;/m:sub&gt;&lt;/m:sSub&gt;&lt;m:r&gt;&lt;aml:annotation aml:id=&quot;37&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lt;/m:t&gt;&lt;/aml:content&gt;&lt;/aml:annotation&gt;&lt;/m:r&gt;&lt;m:sSub&gt;&lt;m:sSubPr&gt;&lt;m:ctrlPr&gt;&lt;aml:annotation aml:id=&quot;38&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aml:content&gt;&lt;/aml:annotation&gt;&lt;/m:ctrlPr&gt;&lt;/m:sSubPr&gt;&lt;m:e&gt;&lt;m:r&gt;&lt;aml:annotation aml:id=&quot;39&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m&lt;/m:t&gt;&lt;/aml:content&gt;&lt;/aml:annotation&gt;&lt;/m:r&gt;&lt;/m:e&gt;&lt;m:sub&gt;&lt;m:r&gt;&lt;aml:annotation aml:id=&quot;40&quot; w:type=&quot;Word.Insertion&quot; aml:author=&quot;Hugh Hunt&quot; aml:createdate=&quot;2020-10-04T16:47:00Z&quot;&gt;&lt;aml:content&gt;&lt;w:rPr&gt;&lt;w:rFonts w:ascii=&quot;Cambria Math&quot; w:h-ansi=&quot;Arial&quot; w:cs=&quot;Arial&quot;/&gt;&lt;wx:font wx:val=&quot;Cambria Math&quot;/&gt;&lt;w:i/&gt;&lt;w:sz w:val=&quot;20&quot;/&gt;&lt;w:sz-cs w:val=&quot;20&quot;/&gt;&lt;w:lang w:val=&quot;EN-GB&quot;/&gt;&lt;/w:rPr&gt;&lt;m:t&gt;2&lt;/m:t&gt;&lt;/aml:content&gt;&lt;/aml:annotation&gt;&lt;/m:r&gt;&lt;/m:sub&gt;&lt;/m:sSub&gt;&lt;m:ctrlPr&gt;&lt;aml:annotation aml:id=&quot;41&quot; w:type=&quot;Word.Insertion&quot; aml:author=&quot;Hugh Hunt&quot; aml:createdate=&quot;2020-10-04T16:47:00Z&quot;&gt;&lt;aml:content&gt;&lt;w:rPr&gt;&lt;w:rFonts w:ascii=&quot;Cambria Math&quot; w:h-ansi=&quot;Cambria Math&quot; w:cs=&quot;Arial&quot;/&gt;&lt;wx:font wx:val=&quot;Cambria Math&quot;/&gt;&lt;w:i/&gt;&lt;w:sz w:val=&quot;20&quot;/&gt;&lt;w:sz-cs w:val=&quot;20&quot;/&gt;&lt;w:lang w:val=&quot;EN-GB&quot;/&gt;&lt;/w:rPr&gt;&lt;/aml:content&gt;&lt;/aml:annotation&gt;&lt;/m:ctrlPr&gt;&lt;/m:den&gt;&lt;/m:f&gt;&lt;m:ctrlPr&gt;&lt;aml:annotation aml:id=&quot;42&quot; w:type=&quot;Word.Insertion&quot; aml:author=&quot;Hugh Hunt&quot; aml:createdate=&quot;2020-10-04T16:47:00Z&quot;&gt;&lt;aml:content&gt;&lt;w:rPr&gt;&lt;w:rFonts w:ascii=&quot;Cambria Math&quot; w:h-ansi=&quot;Cambria Math&quot; w:cs=&quot;Arial&quot;/&gt;&lt;wx:font wx:val=&quot;Cambria Math&quot;/&gt;&lt;w:i/&gt;&lt;w:sz w:val=&quot;20&quot;/&gt;&lt;w:sz-cs w:val=&quot;20&quot;/&gt;&lt;w:lang w:val=&quot;EN-GB&quot;/&gt;&lt;/w:rPr&gt;&lt;/aml:content&gt;&lt;/aml:annotation&gt;&lt;/m:ctrlPr&gt;&lt;/m:e&gt;&lt;/m:rad&gt;&lt;m:ctrlPr&gt;&lt;aml:annotation aml:id=&quot;43&quot; w:type=&quot;Word.Insertion&quot; aml:author=&quot;Hugh Hunt&quot; aml:createdate=&quot;2020-10-04T16:47:00Z&quot;&gt;&lt;aml:content&gt;&lt;w:rPr&gt;&lt;w:rFonts w:ascii=&quot;Cambria Math&quot; w:h-ansi=&quot;Cambria Math&quot; w:cs=&quot;Arial&quot;/&gt;&lt;wx:font wx:val=&quot;Cambria Math&quot;/&gt;&lt;w:i/&gt;&lt;w:sz w:val=&quot;20&quot;/&gt;&lt;w:sz-cs w:val=&quot;20&quot;/&gt;&lt;w:lang w:val=&quot;EN-GB&quot;/&gt;&lt;/w:rPr&gt;&lt;/aml:content&gt;&lt;/aml:annotation&gt;&lt;/m:ctrlP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7" o:title="" chromakey="white"/>
            </v:shape>
          </w:pict>
        </w:r>
        <w:r w:rsidRPr="00C92D6F">
          <w:rPr>
            <w:rFonts w:ascii="Arial" w:hAnsi="Arial" w:cs="Arial"/>
            <w:sz w:val="20"/>
            <w:szCs w:val="20"/>
            <w:lang w:val="en-GB"/>
          </w:rPr>
          <w:instrText xml:space="preserve"> </w:instrText>
        </w:r>
        <w:r w:rsidRPr="00C92D6F">
          <w:rPr>
            <w:rFonts w:ascii="Arial" w:hAnsi="Arial" w:cs="Arial"/>
            <w:sz w:val="20"/>
            <w:szCs w:val="20"/>
            <w:lang w:val="en-GB"/>
          </w:rPr>
          <w:fldChar w:fldCharType="separate"/>
        </w:r>
        <w:r w:rsidRPr="00C92D6F">
          <w:rPr>
            <w:rFonts w:ascii="Arial" w:hAnsi="Arial" w:cs="Arial"/>
            <w:sz w:val="20"/>
            <w:szCs w:val="20"/>
            <w:lang w:val="en-GB"/>
          </w:rPr>
          <w:fldChar w:fldCharType="end"/>
        </w:r>
        <w:r>
          <w:rPr>
            <w:lang w:val="en-GB"/>
          </w:rPr>
          <w:t xml:space="preserve"> and compare this with the computer solution.</w:t>
        </w:r>
        <w:r>
          <w:rPr>
            <w:lang w:val="en-GB"/>
          </w:rPr>
          <w:br/>
        </w:r>
      </w:ins>
    </w:p>
    <w:tbl>
      <w:tblPr>
        <w:tblW w:w="0" w:type="auto"/>
        <w:tblInd w:w="108" w:type="dxa"/>
        <w:tblLayout w:type="fixed"/>
        <w:tblLook w:val="0000" w:firstRow="0" w:lastRow="0" w:firstColumn="0" w:lastColumn="0" w:noHBand="0" w:noVBand="0"/>
      </w:tblPr>
      <w:tblGrid>
        <w:gridCol w:w="3544"/>
        <w:gridCol w:w="2552"/>
        <w:gridCol w:w="2566"/>
      </w:tblGrid>
      <w:tr w:rsidR="00A152B8" w14:paraId="07189651" w14:textId="77777777">
        <w:trPr>
          <w:trHeight w:val="23"/>
          <w:ins w:id="538" w:author="John S. Biggins" w:date="2023-09-28T15:51:00Z"/>
        </w:trPr>
        <w:tc>
          <w:tcPr>
            <w:tcW w:w="3544" w:type="dxa"/>
            <w:tcBorders>
              <w:top w:val="single" w:sz="4" w:space="0" w:color="000000"/>
              <w:left w:val="single" w:sz="4" w:space="0" w:color="000000"/>
              <w:bottom w:val="single" w:sz="4" w:space="0" w:color="000000"/>
            </w:tcBorders>
            <w:vAlign w:val="center"/>
          </w:tcPr>
          <w:p w14:paraId="5E75939A" w14:textId="77777777" w:rsidR="00A152B8" w:rsidRDefault="00A152B8">
            <w:pPr>
              <w:snapToGrid w:val="0"/>
              <w:rPr>
                <w:ins w:id="539" w:author="John S. Biggins" w:date="2023-09-28T15:51:00Z"/>
                <w:b/>
                <w:bCs/>
                <w:lang w:val="en-GB"/>
              </w:rPr>
            </w:pPr>
          </w:p>
        </w:tc>
        <w:tc>
          <w:tcPr>
            <w:tcW w:w="2552" w:type="dxa"/>
            <w:tcBorders>
              <w:top w:val="single" w:sz="4" w:space="0" w:color="000000"/>
              <w:left w:val="single" w:sz="4" w:space="0" w:color="000000"/>
              <w:bottom w:val="single" w:sz="4" w:space="0" w:color="000000"/>
            </w:tcBorders>
            <w:vAlign w:val="center"/>
          </w:tcPr>
          <w:p w14:paraId="5FAC52FC" w14:textId="77777777" w:rsidR="00A152B8" w:rsidRDefault="00A152B8">
            <w:pPr>
              <w:snapToGrid w:val="0"/>
              <w:rPr>
                <w:ins w:id="540" w:author="John S. Biggins" w:date="2023-09-28T15:51:00Z"/>
                <w:lang w:val="en-GB"/>
              </w:rPr>
            </w:pPr>
            <w:ins w:id="541" w:author="John S. Biggins" w:date="2023-09-28T15:51:00Z">
              <w:r>
                <w:rPr>
                  <w:lang w:val="en-GB"/>
                </w:rPr>
                <w:t>Data Book formula</w:t>
              </w:r>
            </w:ins>
          </w:p>
        </w:tc>
        <w:tc>
          <w:tcPr>
            <w:tcW w:w="2566" w:type="dxa"/>
            <w:tcBorders>
              <w:top w:val="single" w:sz="4" w:space="0" w:color="000000"/>
              <w:left w:val="single" w:sz="4" w:space="0" w:color="000000"/>
              <w:bottom w:val="single" w:sz="4" w:space="0" w:color="000000"/>
              <w:right w:val="single" w:sz="4" w:space="0" w:color="000000"/>
            </w:tcBorders>
            <w:vAlign w:val="center"/>
          </w:tcPr>
          <w:p w14:paraId="70F877CB" w14:textId="77777777" w:rsidR="00A152B8" w:rsidRDefault="00A152B8">
            <w:pPr>
              <w:snapToGrid w:val="0"/>
              <w:rPr>
                <w:ins w:id="542" w:author="John S. Biggins" w:date="2023-09-28T15:51:00Z"/>
                <w:lang w:val="en-GB"/>
              </w:rPr>
            </w:pPr>
            <w:ins w:id="543" w:author="John S. Biggins" w:date="2023-09-28T15:51:00Z">
              <w:r>
                <w:rPr>
                  <w:lang w:val="en-GB"/>
                </w:rPr>
                <w:t>computer program</w:t>
              </w:r>
            </w:ins>
          </w:p>
        </w:tc>
      </w:tr>
      <w:tr w:rsidR="00A152B8" w14:paraId="3A51EC5F" w14:textId="77777777">
        <w:trPr>
          <w:trHeight w:val="23"/>
          <w:ins w:id="544" w:author="John S. Biggins" w:date="2023-09-28T15:51:00Z"/>
        </w:trPr>
        <w:tc>
          <w:tcPr>
            <w:tcW w:w="3544" w:type="dxa"/>
            <w:tcBorders>
              <w:left w:val="single" w:sz="4" w:space="0" w:color="000000"/>
              <w:bottom w:val="single" w:sz="4" w:space="0" w:color="000000"/>
            </w:tcBorders>
            <w:vAlign w:val="center"/>
          </w:tcPr>
          <w:p w14:paraId="554B66BC" w14:textId="77777777" w:rsidR="00A152B8" w:rsidRDefault="00A152B8">
            <w:pPr>
              <w:snapToGrid w:val="0"/>
              <w:spacing w:before="120" w:after="120"/>
              <w:rPr>
                <w:ins w:id="545" w:author="John S. Biggins" w:date="2023-09-28T15:51:00Z"/>
                <w:lang w:val="en-GB"/>
              </w:rPr>
            </w:pPr>
            <w:ins w:id="546" w:author="John S. Biggins" w:date="2023-09-28T15:51:00Z">
              <w:r>
                <w:rPr>
                  <w:lang w:val="en-GB"/>
                </w:rPr>
                <w:t>Frequency of peak (Hz)</w:t>
              </w:r>
            </w:ins>
          </w:p>
        </w:tc>
        <w:tc>
          <w:tcPr>
            <w:tcW w:w="2552" w:type="dxa"/>
            <w:tcBorders>
              <w:left w:val="single" w:sz="4" w:space="0" w:color="000000"/>
              <w:bottom w:val="single" w:sz="4" w:space="0" w:color="000000"/>
            </w:tcBorders>
            <w:vAlign w:val="center"/>
          </w:tcPr>
          <w:p w14:paraId="48B114CF" w14:textId="77777777" w:rsidR="00A152B8" w:rsidRDefault="00A152B8">
            <w:pPr>
              <w:snapToGrid w:val="0"/>
              <w:spacing w:before="240"/>
              <w:rPr>
                <w:ins w:id="547" w:author="John S. Biggins" w:date="2023-09-28T15:51:00Z"/>
                <w:lang w:val="en-GB"/>
              </w:rPr>
            </w:pPr>
          </w:p>
        </w:tc>
        <w:tc>
          <w:tcPr>
            <w:tcW w:w="2566" w:type="dxa"/>
            <w:tcBorders>
              <w:left w:val="single" w:sz="4" w:space="0" w:color="000000"/>
              <w:bottom w:val="single" w:sz="4" w:space="0" w:color="000000"/>
              <w:right w:val="single" w:sz="4" w:space="0" w:color="000000"/>
            </w:tcBorders>
            <w:vAlign w:val="center"/>
          </w:tcPr>
          <w:p w14:paraId="4C783339" w14:textId="77777777" w:rsidR="00A152B8" w:rsidRDefault="00A152B8">
            <w:pPr>
              <w:snapToGrid w:val="0"/>
              <w:spacing w:before="240"/>
              <w:rPr>
                <w:ins w:id="548" w:author="John S. Biggins" w:date="2023-09-28T15:51:00Z"/>
                <w:lang w:val="en-GB"/>
              </w:rPr>
            </w:pPr>
          </w:p>
        </w:tc>
      </w:tr>
    </w:tbl>
    <w:p w14:paraId="73E5CA1B" w14:textId="77777777" w:rsidR="00A152B8" w:rsidRDefault="00A152B8" w:rsidP="00A152B8">
      <w:pPr>
        <w:spacing w:before="240"/>
        <w:rPr>
          <w:ins w:id="549" w:author="John S. Biggins" w:date="2023-09-28T15:51:00Z"/>
          <w:lang w:val="en-GB"/>
        </w:rPr>
      </w:pPr>
      <w:ins w:id="550" w:author="John S. Biggins" w:date="2023-09-28T15:51:00Z">
        <w:r>
          <w:rPr>
            <w:lang w:val="en-GB"/>
          </w:rPr>
          <w:t>Does this result suggest that the computer program is working correctly?  ........................</w:t>
        </w:r>
      </w:ins>
    </w:p>
    <w:p w14:paraId="51876698" w14:textId="77777777" w:rsidR="00A152B8" w:rsidRDefault="00A152B8" w:rsidP="00A152B8">
      <w:pPr>
        <w:spacing w:before="240"/>
        <w:rPr>
          <w:ins w:id="551" w:author="John S. Biggins" w:date="2023-09-28T15:51:00Z"/>
          <w:lang w:val="en-GB"/>
        </w:rPr>
      </w:pPr>
      <w:ins w:id="552" w:author="John S. Biggins" w:date="2023-09-28T15:51:00Z">
        <w:r>
          <w:rPr>
            <w:lang w:val="en-GB"/>
          </w:rPr>
          <w:lastRenderedPageBreak/>
          <w:t xml:space="preserve">Now investigate the harmonic and transient responses of the building with the absorber fitted, for a range of dashpot rates.  You already have the results for </w:t>
        </w:r>
        <w:r w:rsidRPr="002F2A1C">
          <w:rPr>
            <w:lang w:val="en-GB"/>
          </w:rPr>
          <w:t>λ</w:t>
        </w:r>
        <w:proofErr w:type="gramStart"/>
        <w:r w:rsidRPr="00A74C96">
          <w:rPr>
            <w:vertAlign w:val="subscript"/>
            <w:lang w:val="en-GB"/>
          </w:rPr>
          <w:t>2</w:t>
        </w:r>
        <w:r>
          <w:rPr>
            <w:vertAlign w:val="subscript"/>
            <w:lang w:val="en-GB"/>
          </w:rPr>
          <w:t xml:space="preserve">  </w:t>
        </w:r>
        <w:r>
          <w:rPr>
            <w:lang w:val="en-GB"/>
          </w:rPr>
          <w:t>=</w:t>
        </w:r>
        <w:proofErr w:type="gramEnd"/>
        <w:r>
          <w:rPr>
            <w:lang w:val="en-GB"/>
          </w:rPr>
          <w:t xml:space="preserve"> 100 Ns/m so try the other extreme value of  </w:t>
        </w:r>
        <w:r w:rsidRPr="002F2A1C">
          <w:rPr>
            <w:lang w:val="en-GB"/>
          </w:rPr>
          <w:t>λ</w:t>
        </w:r>
        <w:r w:rsidRPr="00A74C96">
          <w:rPr>
            <w:vertAlign w:val="subscript"/>
            <w:lang w:val="en-GB"/>
          </w:rPr>
          <w:t>2</w:t>
        </w:r>
        <w:r>
          <w:rPr>
            <w:vertAlign w:val="subscript"/>
            <w:lang w:val="en-GB"/>
          </w:rPr>
          <w:t xml:space="preserve">  </w:t>
        </w:r>
        <w:r>
          <w:rPr>
            <w:lang w:val="en-GB"/>
          </w:rPr>
          <w:t>= 0.01 Ns/m.  Next, try a broad range of values between these two extremes, trying to identify damping values where you get a reduction in the response of the structure.  (Note that the damping axis is logarithmic, so 0.1, 1.0 and 10.0 Ns/m would cover the range evenly.)  In the neighbourhood of the lowest values, try a narrower range of damping values to identify the optimum value – that is, the one which gives:</w:t>
        </w:r>
      </w:ins>
    </w:p>
    <w:p w14:paraId="5277A790" w14:textId="77777777" w:rsidR="00A152B8" w:rsidRDefault="00A152B8" w:rsidP="00A152B8">
      <w:pPr>
        <w:numPr>
          <w:ilvl w:val="0"/>
          <w:numId w:val="7"/>
        </w:numPr>
        <w:rPr>
          <w:ins w:id="553" w:author="John S. Biggins" w:date="2023-09-28T15:51:00Z"/>
          <w:lang w:val="en-GB"/>
        </w:rPr>
      </w:pPr>
      <w:ins w:id="554" w:author="John S. Biggins" w:date="2023-09-28T15:51:00Z">
        <w:r>
          <w:rPr>
            <w:lang w:val="en-GB"/>
          </w:rPr>
          <w:t>the minimum value of peak harmonic response of the building and</w:t>
        </w:r>
      </w:ins>
    </w:p>
    <w:p w14:paraId="5364310E" w14:textId="77777777" w:rsidR="00A152B8" w:rsidRDefault="00A152B8" w:rsidP="00A152B8">
      <w:pPr>
        <w:numPr>
          <w:ilvl w:val="0"/>
          <w:numId w:val="7"/>
        </w:numPr>
        <w:rPr>
          <w:ins w:id="555" w:author="John S. Biggins" w:date="2023-09-28T15:51:00Z"/>
          <w:lang w:val="en-GB"/>
        </w:rPr>
      </w:pPr>
      <w:ins w:id="556" w:author="John S. Biggins" w:date="2023-09-28T15:51:00Z">
        <w:r>
          <w:rPr>
            <w:lang w:val="en-GB"/>
          </w:rPr>
          <w:t>a fast decay of the step response of the building.</w:t>
        </w:r>
      </w:ins>
    </w:p>
    <w:p w14:paraId="45BAB596" w14:textId="77777777" w:rsidR="00A152B8" w:rsidRDefault="00A152B8" w:rsidP="00A152B8">
      <w:pPr>
        <w:spacing w:before="240"/>
        <w:rPr>
          <w:ins w:id="557" w:author="John S. Biggins" w:date="2023-09-28T15:51:00Z"/>
          <w:lang w:val="en-GB"/>
        </w:rPr>
      </w:pPr>
      <w:ins w:id="558" w:author="John S. Biggins" w:date="2023-09-28T15:51:00Z">
        <w:r>
          <w:rPr>
            <w:lang w:val="en-GB"/>
          </w:rPr>
          <w:t xml:space="preserve">Write your results (to 3 significant figures) in the table </w:t>
        </w:r>
        <w:proofErr w:type="gramStart"/>
        <w:r>
          <w:rPr>
            <w:lang w:val="en-GB"/>
          </w:rPr>
          <w:t>below, and</w:t>
        </w:r>
        <w:proofErr w:type="gramEnd"/>
        <w:r>
          <w:rPr>
            <w:lang w:val="en-GB"/>
          </w:rPr>
          <w:t xml:space="preserve"> plot a graph of the peak harmonic response of the building as a function of damping, using the graph paper at the end of this handout.  </w:t>
        </w:r>
        <w:r w:rsidRPr="00BC71AF">
          <w:rPr>
            <w:b/>
            <w:lang w:val="en-GB"/>
          </w:rPr>
          <w:t>Plot the results as you go</w:t>
        </w:r>
        <w:r>
          <w:rPr>
            <w:lang w:val="en-GB"/>
          </w:rPr>
          <w:t xml:space="preserve">, so that you can quickly see which values of </w:t>
        </w:r>
        <w:r w:rsidR="00587B53" w:rsidRPr="002B6772">
          <w:rPr>
            <w:noProof/>
            <w:position w:val="-10"/>
            <w:lang w:val="en-GB"/>
          </w:rPr>
          <w:object w:dxaOrig="320" w:dyaOrig="320" w14:anchorId="43E258C1">
            <v:shape id="_x0000_i1030" type="#_x0000_t75" alt="" style="width:14.95pt;height:14.95pt;mso-width-percent:0;mso-height-percent:0;mso-width-percent:0;mso-height-percent:0" o:ole="">
              <v:imagedata r:id="rId62" o:title=""/>
            </v:shape>
            <o:OLEObject Type="Embed" ProgID="Equation.3" ShapeID="_x0000_i1030" DrawAspect="Content" ObjectID="_1757508760" r:id="rId112"/>
          </w:object>
        </w:r>
        <w:r>
          <w:rPr>
            <w:lang w:val="en-GB"/>
          </w:rPr>
          <w:t xml:space="preserve"> to explore in more detail.</w:t>
        </w:r>
      </w:ins>
    </w:p>
    <w:p w14:paraId="26D50A9E" w14:textId="77777777" w:rsidR="00A152B8" w:rsidRDefault="00A152B8" w:rsidP="00A152B8">
      <w:pPr>
        <w:spacing w:before="240"/>
        <w:rPr>
          <w:ins w:id="559" w:author="John S. Biggins" w:date="2023-09-28T15:51:00Z"/>
          <w:lang w:val="en-GB"/>
        </w:rPr>
      </w:pPr>
      <w:ins w:id="560" w:author="John S. Biggins" w:date="2023-09-28T15:51:00Z">
        <w:r>
          <w:rPr>
            <w:lang w:val="en-GB"/>
          </w:rPr>
          <w:t>The time for the response to decay completely is theoretically infinite – a practical alternative is to calculate the limits of an envelope which covers 2% of the equilibrium response at either side of this value, and identify the time taken for the response to enter this envelope and not leave it again (as may happen when modulation occurs).  Any decay time longer than 30 seconds is of no interest, so there is no need to record times once they exceed this.</w:t>
        </w:r>
        <w:r>
          <w:rPr>
            <w:lang w:val="en-GB"/>
          </w:rPr>
          <w:br/>
        </w:r>
      </w:ins>
    </w:p>
    <w:tbl>
      <w:tblPr>
        <w:tblW w:w="9355" w:type="dxa"/>
        <w:tblInd w:w="221" w:type="dxa"/>
        <w:tblLayout w:type="fixed"/>
        <w:tblLook w:val="0000" w:firstRow="0" w:lastRow="0" w:firstColumn="0" w:lastColumn="0" w:noHBand="0" w:noVBand="0"/>
      </w:tblPr>
      <w:tblGrid>
        <w:gridCol w:w="1447"/>
        <w:gridCol w:w="2268"/>
        <w:gridCol w:w="2268"/>
        <w:gridCol w:w="3372"/>
      </w:tblGrid>
      <w:tr w:rsidR="00A152B8" w14:paraId="3DB589CB" w14:textId="77777777">
        <w:trPr>
          <w:ins w:id="561" w:author="John S. Biggins" w:date="2023-09-28T15:51:00Z"/>
        </w:trPr>
        <w:tc>
          <w:tcPr>
            <w:tcW w:w="1447" w:type="dxa"/>
            <w:tcBorders>
              <w:top w:val="single" w:sz="4" w:space="0" w:color="000000"/>
              <w:left w:val="single" w:sz="4" w:space="0" w:color="000000"/>
              <w:bottom w:val="single" w:sz="4" w:space="0" w:color="000000"/>
            </w:tcBorders>
          </w:tcPr>
          <w:p w14:paraId="5605220B" w14:textId="77777777" w:rsidR="00A152B8" w:rsidRDefault="00A152B8">
            <w:pPr>
              <w:snapToGrid w:val="0"/>
              <w:jc w:val="center"/>
              <w:rPr>
                <w:ins w:id="562" w:author="John S. Biggins" w:date="2023-09-28T15:51:00Z"/>
              </w:rPr>
            </w:pPr>
            <w:ins w:id="563" w:author="John S. Biggins" w:date="2023-09-28T15:51:00Z">
              <w:r>
                <w:t xml:space="preserve">Damping </w:t>
              </w:r>
              <w:r w:rsidR="00587B53" w:rsidRPr="002B6772">
                <w:rPr>
                  <w:noProof/>
                  <w:position w:val="-10"/>
                  <w:lang w:val="en-GB"/>
                </w:rPr>
                <w:object w:dxaOrig="320" w:dyaOrig="320" w14:anchorId="23E81756">
                  <v:shape id="_x0000_i1029" type="#_x0000_t75" alt="" style="width:14.95pt;height:14.95pt;mso-width-percent:0;mso-height-percent:0;mso-width-percent:0;mso-height-percent:0" o:ole="">
                    <v:imagedata r:id="rId62" o:title=""/>
                  </v:shape>
                  <o:OLEObject Type="Embed" ProgID="Equation.3" ShapeID="_x0000_i1029" DrawAspect="Content" ObjectID="_1757508761" r:id="rId113"/>
                </w:object>
              </w:r>
            </w:ins>
          </w:p>
          <w:p w14:paraId="1DF7E740" w14:textId="77777777" w:rsidR="00A152B8" w:rsidRDefault="00A152B8">
            <w:pPr>
              <w:snapToGrid w:val="0"/>
              <w:jc w:val="center"/>
              <w:rPr>
                <w:ins w:id="564" w:author="John S. Biggins" w:date="2023-09-28T15:51:00Z"/>
                <w:i/>
                <w:iCs/>
              </w:rPr>
            </w:pPr>
            <w:ins w:id="565" w:author="John S. Biggins" w:date="2023-09-28T15:51:00Z">
              <w:r>
                <w:rPr>
                  <w:i/>
                  <w:iCs/>
                </w:rPr>
                <w:t>Ns/m</w:t>
              </w:r>
            </w:ins>
          </w:p>
        </w:tc>
        <w:tc>
          <w:tcPr>
            <w:tcW w:w="2268" w:type="dxa"/>
            <w:tcBorders>
              <w:top w:val="single" w:sz="4" w:space="0" w:color="000000"/>
              <w:left w:val="single" w:sz="4" w:space="0" w:color="000000"/>
              <w:bottom w:val="single" w:sz="4" w:space="0" w:color="000000"/>
            </w:tcBorders>
          </w:tcPr>
          <w:p w14:paraId="4A6F4144" w14:textId="77777777" w:rsidR="00A152B8" w:rsidRDefault="00A152B8">
            <w:pPr>
              <w:snapToGrid w:val="0"/>
              <w:rPr>
                <w:ins w:id="566" w:author="John S. Biggins" w:date="2023-09-28T15:51:00Z"/>
              </w:rPr>
            </w:pPr>
            <w:ins w:id="567" w:author="John S. Biggins" w:date="2023-09-28T15:51:00Z">
              <w:r>
                <w:t>Peak harmonic response of building</w:t>
              </w:r>
            </w:ins>
          </w:p>
          <w:p w14:paraId="29279E54" w14:textId="77777777" w:rsidR="00A152B8" w:rsidRDefault="00A152B8">
            <w:pPr>
              <w:snapToGrid w:val="0"/>
              <w:jc w:val="center"/>
              <w:rPr>
                <w:ins w:id="568" w:author="John S. Biggins" w:date="2023-09-28T15:51:00Z"/>
                <w:i/>
                <w:iCs/>
              </w:rPr>
            </w:pPr>
            <w:ins w:id="569" w:author="John S. Biggins" w:date="2023-09-28T15:51:00Z">
              <w:r>
                <w:rPr>
                  <w:i/>
                  <w:iCs/>
                </w:rPr>
                <w:t>mm</w:t>
              </w:r>
            </w:ins>
          </w:p>
        </w:tc>
        <w:tc>
          <w:tcPr>
            <w:tcW w:w="2268" w:type="dxa"/>
            <w:tcBorders>
              <w:top w:val="single" w:sz="4" w:space="0" w:color="000000"/>
              <w:left w:val="single" w:sz="4" w:space="0" w:color="000000"/>
              <w:bottom w:val="single" w:sz="4" w:space="0" w:color="000000"/>
            </w:tcBorders>
          </w:tcPr>
          <w:p w14:paraId="6FF1C113" w14:textId="77777777" w:rsidR="00A152B8" w:rsidRDefault="00A152B8">
            <w:pPr>
              <w:snapToGrid w:val="0"/>
              <w:rPr>
                <w:ins w:id="570" w:author="John S. Biggins" w:date="2023-09-28T15:51:00Z"/>
              </w:rPr>
            </w:pPr>
            <w:ins w:id="571" w:author="John S. Biggins" w:date="2023-09-28T15:51:00Z">
              <w:r>
                <w:t>Peak harmonic response of absorber</w:t>
              </w:r>
            </w:ins>
          </w:p>
          <w:p w14:paraId="2888D776" w14:textId="77777777" w:rsidR="00A152B8" w:rsidRDefault="00A152B8">
            <w:pPr>
              <w:snapToGrid w:val="0"/>
              <w:jc w:val="center"/>
              <w:rPr>
                <w:ins w:id="572" w:author="John S. Biggins" w:date="2023-09-28T15:51:00Z"/>
                <w:i/>
                <w:iCs/>
              </w:rPr>
            </w:pPr>
            <w:ins w:id="573" w:author="John S. Biggins" w:date="2023-09-28T15:51:00Z">
              <w:r>
                <w:rPr>
                  <w:i/>
                  <w:iCs/>
                </w:rPr>
                <w:t>mm</w:t>
              </w:r>
            </w:ins>
          </w:p>
        </w:tc>
        <w:tc>
          <w:tcPr>
            <w:tcW w:w="3372" w:type="dxa"/>
            <w:tcBorders>
              <w:top w:val="single" w:sz="4" w:space="0" w:color="000000"/>
              <w:left w:val="single" w:sz="4" w:space="0" w:color="000000"/>
              <w:bottom w:val="single" w:sz="4" w:space="0" w:color="000000"/>
              <w:right w:val="single" w:sz="4" w:space="0" w:color="000000"/>
            </w:tcBorders>
          </w:tcPr>
          <w:p w14:paraId="24BE9060" w14:textId="77777777" w:rsidR="00A152B8" w:rsidRDefault="00A152B8">
            <w:pPr>
              <w:snapToGrid w:val="0"/>
              <w:rPr>
                <w:ins w:id="574" w:author="John S. Biggins" w:date="2023-09-28T15:51:00Z"/>
              </w:rPr>
            </w:pPr>
            <w:ins w:id="575" w:author="John S. Biggins" w:date="2023-09-28T15:51:00Z">
              <w:r>
                <w:t xml:space="preserve">Time for response to decay to within 2% of the equilibrium position            </w:t>
              </w:r>
              <w:r w:rsidRPr="00363886">
                <w:rPr>
                  <w:i/>
                  <w:iCs/>
                </w:rPr>
                <w:t>s</w:t>
              </w:r>
            </w:ins>
          </w:p>
        </w:tc>
      </w:tr>
      <w:tr w:rsidR="00A152B8" w14:paraId="65936D12" w14:textId="77777777">
        <w:trPr>
          <w:trHeight w:hRule="exact" w:val="397"/>
          <w:ins w:id="576" w:author="John S. Biggins" w:date="2023-09-28T15:51:00Z"/>
        </w:trPr>
        <w:tc>
          <w:tcPr>
            <w:tcW w:w="1447" w:type="dxa"/>
            <w:tcBorders>
              <w:left w:val="single" w:sz="4" w:space="0" w:color="000000"/>
              <w:bottom w:val="single" w:sz="4" w:space="0" w:color="000000"/>
            </w:tcBorders>
          </w:tcPr>
          <w:p w14:paraId="7873FF31" w14:textId="77777777" w:rsidR="00A152B8" w:rsidRDefault="00A152B8">
            <w:pPr>
              <w:snapToGrid w:val="0"/>
              <w:rPr>
                <w:ins w:id="577" w:author="John S. Biggins" w:date="2023-09-28T15:51:00Z"/>
              </w:rPr>
            </w:pPr>
          </w:p>
        </w:tc>
        <w:tc>
          <w:tcPr>
            <w:tcW w:w="2268" w:type="dxa"/>
            <w:tcBorders>
              <w:left w:val="single" w:sz="4" w:space="0" w:color="000000"/>
              <w:bottom w:val="single" w:sz="4" w:space="0" w:color="000000"/>
            </w:tcBorders>
          </w:tcPr>
          <w:p w14:paraId="151201D3" w14:textId="77777777" w:rsidR="00A152B8" w:rsidRDefault="00A152B8">
            <w:pPr>
              <w:snapToGrid w:val="0"/>
              <w:rPr>
                <w:ins w:id="578" w:author="John S. Biggins" w:date="2023-09-28T15:51:00Z"/>
              </w:rPr>
            </w:pPr>
          </w:p>
        </w:tc>
        <w:tc>
          <w:tcPr>
            <w:tcW w:w="2268" w:type="dxa"/>
            <w:tcBorders>
              <w:left w:val="single" w:sz="4" w:space="0" w:color="000000"/>
              <w:bottom w:val="single" w:sz="4" w:space="0" w:color="000000"/>
            </w:tcBorders>
          </w:tcPr>
          <w:p w14:paraId="6EDCBB44" w14:textId="77777777" w:rsidR="00A152B8" w:rsidRDefault="00A152B8">
            <w:pPr>
              <w:snapToGrid w:val="0"/>
              <w:rPr>
                <w:ins w:id="579" w:author="John S. Biggins" w:date="2023-09-28T15:51:00Z"/>
              </w:rPr>
            </w:pPr>
          </w:p>
        </w:tc>
        <w:tc>
          <w:tcPr>
            <w:tcW w:w="3372" w:type="dxa"/>
            <w:tcBorders>
              <w:left w:val="single" w:sz="4" w:space="0" w:color="000000"/>
              <w:bottom w:val="single" w:sz="4" w:space="0" w:color="000000"/>
              <w:right w:val="single" w:sz="4" w:space="0" w:color="000000"/>
            </w:tcBorders>
          </w:tcPr>
          <w:p w14:paraId="250901B6" w14:textId="77777777" w:rsidR="00A152B8" w:rsidRDefault="00A152B8">
            <w:pPr>
              <w:snapToGrid w:val="0"/>
              <w:rPr>
                <w:ins w:id="580" w:author="John S. Biggins" w:date="2023-09-28T15:51:00Z"/>
              </w:rPr>
            </w:pPr>
          </w:p>
        </w:tc>
      </w:tr>
      <w:tr w:rsidR="00A152B8" w14:paraId="658127A7" w14:textId="77777777">
        <w:trPr>
          <w:trHeight w:hRule="exact" w:val="397"/>
          <w:ins w:id="581" w:author="John S. Biggins" w:date="2023-09-28T15:51:00Z"/>
        </w:trPr>
        <w:tc>
          <w:tcPr>
            <w:tcW w:w="1447" w:type="dxa"/>
            <w:tcBorders>
              <w:left w:val="single" w:sz="4" w:space="0" w:color="000000"/>
              <w:bottom w:val="single" w:sz="4" w:space="0" w:color="000000"/>
            </w:tcBorders>
          </w:tcPr>
          <w:p w14:paraId="63CC3017" w14:textId="77777777" w:rsidR="00A152B8" w:rsidRDefault="00A152B8">
            <w:pPr>
              <w:snapToGrid w:val="0"/>
              <w:rPr>
                <w:ins w:id="582" w:author="John S. Biggins" w:date="2023-09-28T15:51:00Z"/>
              </w:rPr>
            </w:pPr>
          </w:p>
        </w:tc>
        <w:tc>
          <w:tcPr>
            <w:tcW w:w="2268" w:type="dxa"/>
            <w:tcBorders>
              <w:left w:val="single" w:sz="4" w:space="0" w:color="000000"/>
              <w:bottom w:val="single" w:sz="4" w:space="0" w:color="000000"/>
            </w:tcBorders>
          </w:tcPr>
          <w:p w14:paraId="2B5DD96B" w14:textId="77777777" w:rsidR="00A152B8" w:rsidRDefault="00A152B8">
            <w:pPr>
              <w:snapToGrid w:val="0"/>
              <w:rPr>
                <w:ins w:id="583" w:author="John S. Biggins" w:date="2023-09-28T15:51:00Z"/>
              </w:rPr>
            </w:pPr>
          </w:p>
        </w:tc>
        <w:tc>
          <w:tcPr>
            <w:tcW w:w="2268" w:type="dxa"/>
            <w:tcBorders>
              <w:left w:val="single" w:sz="4" w:space="0" w:color="000000"/>
              <w:bottom w:val="single" w:sz="4" w:space="0" w:color="000000"/>
            </w:tcBorders>
          </w:tcPr>
          <w:p w14:paraId="4A6AA966" w14:textId="77777777" w:rsidR="00A152B8" w:rsidRDefault="00A152B8">
            <w:pPr>
              <w:snapToGrid w:val="0"/>
              <w:rPr>
                <w:ins w:id="584" w:author="John S. Biggins" w:date="2023-09-28T15:51:00Z"/>
              </w:rPr>
            </w:pPr>
          </w:p>
        </w:tc>
        <w:tc>
          <w:tcPr>
            <w:tcW w:w="3372" w:type="dxa"/>
            <w:tcBorders>
              <w:left w:val="single" w:sz="4" w:space="0" w:color="000000"/>
              <w:bottom w:val="single" w:sz="4" w:space="0" w:color="000000"/>
              <w:right w:val="single" w:sz="4" w:space="0" w:color="000000"/>
            </w:tcBorders>
          </w:tcPr>
          <w:p w14:paraId="78F18B7D" w14:textId="77777777" w:rsidR="00A152B8" w:rsidRDefault="00A152B8">
            <w:pPr>
              <w:snapToGrid w:val="0"/>
              <w:rPr>
                <w:ins w:id="585" w:author="John S. Biggins" w:date="2023-09-28T15:51:00Z"/>
              </w:rPr>
            </w:pPr>
          </w:p>
        </w:tc>
      </w:tr>
      <w:tr w:rsidR="00A152B8" w14:paraId="63B06505" w14:textId="77777777">
        <w:trPr>
          <w:trHeight w:hRule="exact" w:val="397"/>
          <w:ins w:id="586" w:author="John S. Biggins" w:date="2023-09-28T15:51:00Z"/>
        </w:trPr>
        <w:tc>
          <w:tcPr>
            <w:tcW w:w="1447" w:type="dxa"/>
            <w:tcBorders>
              <w:left w:val="single" w:sz="4" w:space="0" w:color="000000"/>
              <w:bottom w:val="single" w:sz="4" w:space="0" w:color="000000"/>
            </w:tcBorders>
          </w:tcPr>
          <w:p w14:paraId="26DB2B6E" w14:textId="77777777" w:rsidR="00A152B8" w:rsidRDefault="00A152B8">
            <w:pPr>
              <w:snapToGrid w:val="0"/>
              <w:rPr>
                <w:ins w:id="587" w:author="John S. Biggins" w:date="2023-09-28T15:51:00Z"/>
              </w:rPr>
            </w:pPr>
          </w:p>
        </w:tc>
        <w:tc>
          <w:tcPr>
            <w:tcW w:w="2268" w:type="dxa"/>
            <w:tcBorders>
              <w:left w:val="single" w:sz="4" w:space="0" w:color="000000"/>
              <w:bottom w:val="single" w:sz="4" w:space="0" w:color="000000"/>
            </w:tcBorders>
          </w:tcPr>
          <w:p w14:paraId="411DD4CE" w14:textId="77777777" w:rsidR="00A152B8" w:rsidRDefault="00A152B8">
            <w:pPr>
              <w:snapToGrid w:val="0"/>
              <w:rPr>
                <w:ins w:id="588" w:author="John S. Biggins" w:date="2023-09-28T15:51:00Z"/>
              </w:rPr>
            </w:pPr>
          </w:p>
        </w:tc>
        <w:tc>
          <w:tcPr>
            <w:tcW w:w="2268" w:type="dxa"/>
            <w:tcBorders>
              <w:left w:val="single" w:sz="4" w:space="0" w:color="000000"/>
              <w:bottom w:val="single" w:sz="4" w:space="0" w:color="000000"/>
            </w:tcBorders>
          </w:tcPr>
          <w:p w14:paraId="3079C55E" w14:textId="77777777" w:rsidR="00A152B8" w:rsidRDefault="00A152B8">
            <w:pPr>
              <w:snapToGrid w:val="0"/>
              <w:rPr>
                <w:ins w:id="589" w:author="John S. Biggins" w:date="2023-09-28T15:51:00Z"/>
              </w:rPr>
            </w:pPr>
          </w:p>
        </w:tc>
        <w:tc>
          <w:tcPr>
            <w:tcW w:w="3372" w:type="dxa"/>
            <w:tcBorders>
              <w:left w:val="single" w:sz="4" w:space="0" w:color="000000"/>
              <w:bottom w:val="single" w:sz="4" w:space="0" w:color="000000"/>
              <w:right w:val="single" w:sz="4" w:space="0" w:color="000000"/>
            </w:tcBorders>
          </w:tcPr>
          <w:p w14:paraId="4A957B84" w14:textId="77777777" w:rsidR="00A152B8" w:rsidRDefault="00A152B8">
            <w:pPr>
              <w:snapToGrid w:val="0"/>
              <w:rPr>
                <w:ins w:id="590" w:author="John S. Biggins" w:date="2023-09-28T15:51:00Z"/>
              </w:rPr>
            </w:pPr>
          </w:p>
        </w:tc>
      </w:tr>
      <w:tr w:rsidR="00A152B8" w14:paraId="757831E3" w14:textId="77777777">
        <w:trPr>
          <w:trHeight w:hRule="exact" w:val="397"/>
          <w:ins w:id="591" w:author="John S. Biggins" w:date="2023-09-28T15:51:00Z"/>
        </w:trPr>
        <w:tc>
          <w:tcPr>
            <w:tcW w:w="1447" w:type="dxa"/>
            <w:tcBorders>
              <w:left w:val="single" w:sz="4" w:space="0" w:color="000000"/>
              <w:bottom w:val="single" w:sz="4" w:space="0" w:color="000000"/>
            </w:tcBorders>
          </w:tcPr>
          <w:p w14:paraId="01206A81" w14:textId="77777777" w:rsidR="00A152B8" w:rsidRDefault="00A152B8">
            <w:pPr>
              <w:snapToGrid w:val="0"/>
              <w:rPr>
                <w:ins w:id="592" w:author="John S. Biggins" w:date="2023-09-28T15:51:00Z"/>
              </w:rPr>
            </w:pPr>
          </w:p>
        </w:tc>
        <w:tc>
          <w:tcPr>
            <w:tcW w:w="2268" w:type="dxa"/>
            <w:tcBorders>
              <w:left w:val="single" w:sz="4" w:space="0" w:color="000000"/>
              <w:bottom w:val="single" w:sz="4" w:space="0" w:color="000000"/>
            </w:tcBorders>
          </w:tcPr>
          <w:p w14:paraId="53A289BD" w14:textId="77777777" w:rsidR="00A152B8" w:rsidRDefault="00A152B8">
            <w:pPr>
              <w:snapToGrid w:val="0"/>
              <w:rPr>
                <w:ins w:id="593" w:author="John S. Biggins" w:date="2023-09-28T15:51:00Z"/>
              </w:rPr>
            </w:pPr>
          </w:p>
        </w:tc>
        <w:tc>
          <w:tcPr>
            <w:tcW w:w="2268" w:type="dxa"/>
            <w:tcBorders>
              <w:left w:val="single" w:sz="4" w:space="0" w:color="000000"/>
              <w:bottom w:val="single" w:sz="4" w:space="0" w:color="000000"/>
            </w:tcBorders>
          </w:tcPr>
          <w:p w14:paraId="1D8AFE51" w14:textId="77777777" w:rsidR="00A152B8" w:rsidRDefault="00A152B8">
            <w:pPr>
              <w:snapToGrid w:val="0"/>
              <w:rPr>
                <w:ins w:id="594" w:author="John S. Biggins" w:date="2023-09-28T15:51:00Z"/>
              </w:rPr>
            </w:pPr>
          </w:p>
        </w:tc>
        <w:tc>
          <w:tcPr>
            <w:tcW w:w="3372" w:type="dxa"/>
            <w:tcBorders>
              <w:left w:val="single" w:sz="4" w:space="0" w:color="000000"/>
              <w:bottom w:val="single" w:sz="4" w:space="0" w:color="000000"/>
              <w:right w:val="single" w:sz="4" w:space="0" w:color="000000"/>
            </w:tcBorders>
          </w:tcPr>
          <w:p w14:paraId="784B2285" w14:textId="77777777" w:rsidR="00A152B8" w:rsidRDefault="00A152B8">
            <w:pPr>
              <w:snapToGrid w:val="0"/>
              <w:rPr>
                <w:ins w:id="595" w:author="John S. Biggins" w:date="2023-09-28T15:51:00Z"/>
              </w:rPr>
            </w:pPr>
          </w:p>
        </w:tc>
      </w:tr>
      <w:tr w:rsidR="00A152B8" w14:paraId="23A8FDF6" w14:textId="77777777">
        <w:trPr>
          <w:trHeight w:hRule="exact" w:val="397"/>
          <w:ins w:id="596" w:author="John S. Biggins" w:date="2023-09-28T15:51:00Z"/>
        </w:trPr>
        <w:tc>
          <w:tcPr>
            <w:tcW w:w="1447" w:type="dxa"/>
            <w:tcBorders>
              <w:left w:val="single" w:sz="4" w:space="0" w:color="000000"/>
              <w:bottom w:val="single" w:sz="4" w:space="0" w:color="000000"/>
            </w:tcBorders>
          </w:tcPr>
          <w:p w14:paraId="1F1ECF1F" w14:textId="77777777" w:rsidR="00A152B8" w:rsidRDefault="00A152B8">
            <w:pPr>
              <w:snapToGrid w:val="0"/>
              <w:rPr>
                <w:ins w:id="597" w:author="John S. Biggins" w:date="2023-09-28T15:51:00Z"/>
              </w:rPr>
            </w:pPr>
          </w:p>
        </w:tc>
        <w:tc>
          <w:tcPr>
            <w:tcW w:w="2268" w:type="dxa"/>
            <w:tcBorders>
              <w:left w:val="single" w:sz="4" w:space="0" w:color="000000"/>
              <w:bottom w:val="single" w:sz="4" w:space="0" w:color="000000"/>
            </w:tcBorders>
          </w:tcPr>
          <w:p w14:paraId="7BFCA343" w14:textId="77777777" w:rsidR="00A152B8" w:rsidRDefault="00A152B8">
            <w:pPr>
              <w:snapToGrid w:val="0"/>
              <w:rPr>
                <w:ins w:id="598" w:author="John S. Biggins" w:date="2023-09-28T15:51:00Z"/>
              </w:rPr>
            </w:pPr>
          </w:p>
        </w:tc>
        <w:tc>
          <w:tcPr>
            <w:tcW w:w="2268" w:type="dxa"/>
            <w:tcBorders>
              <w:left w:val="single" w:sz="4" w:space="0" w:color="000000"/>
              <w:bottom w:val="single" w:sz="4" w:space="0" w:color="000000"/>
            </w:tcBorders>
          </w:tcPr>
          <w:p w14:paraId="26103ABA" w14:textId="77777777" w:rsidR="00A152B8" w:rsidRDefault="00A152B8">
            <w:pPr>
              <w:snapToGrid w:val="0"/>
              <w:rPr>
                <w:ins w:id="599" w:author="John S. Biggins" w:date="2023-09-28T15:51:00Z"/>
              </w:rPr>
            </w:pPr>
          </w:p>
        </w:tc>
        <w:tc>
          <w:tcPr>
            <w:tcW w:w="3372" w:type="dxa"/>
            <w:tcBorders>
              <w:left w:val="single" w:sz="4" w:space="0" w:color="000000"/>
              <w:bottom w:val="single" w:sz="4" w:space="0" w:color="000000"/>
              <w:right w:val="single" w:sz="4" w:space="0" w:color="000000"/>
            </w:tcBorders>
          </w:tcPr>
          <w:p w14:paraId="57A9AEEF" w14:textId="77777777" w:rsidR="00A152B8" w:rsidRDefault="00A152B8">
            <w:pPr>
              <w:snapToGrid w:val="0"/>
              <w:rPr>
                <w:ins w:id="600" w:author="John S. Biggins" w:date="2023-09-28T15:51:00Z"/>
              </w:rPr>
            </w:pPr>
          </w:p>
        </w:tc>
      </w:tr>
      <w:tr w:rsidR="00A152B8" w14:paraId="576CFACE" w14:textId="77777777">
        <w:trPr>
          <w:trHeight w:hRule="exact" w:val="397"/>
          <w:ins w:id="601" w:author="John S. Biggins" w:date="2023-09-28T15:51:00Z"/>
        </w:trPr>
        <w:tc>
          <w:tcPr>
            <w:tcW w:w="1447" w:type="dxa"/>
            <w:tcBorders>
              <w:left w:val="single" w:sz="4" w:space="0" w:color="000000"/>
              <w:bottom w:val="single" w:sz="4" w:space="0" w:color="000000"/>
            </w:tcBorders>
          </w:tcPr>
          <w:p w14:paraId="252398DD" w14:textId="77777777" w:rsidR="00A152B8" w:rsidRDefault="00A152B8">
            <w:pPr>
              <w:snapToGrid w:val="0"/>
              <w:rPr>
                <w:ins w:id="602" w:author="John S. Biggins" w:date="2023-09-28T15:51:00Z"/>
              </w:rPr>
            </w:pPr>
          </w:p>
        </w:tc>
        <w:tc>
          <w:tcPr>
            <w:tcW w:w="2268" w:type="dxa"/>
            <w:tcBorders>
              <w:left w:val="single" w:sz="4" w:space="0" w:color="000000"/>
              <w:bottom w:val="single" w:sz="4" w:space="0" w:color="000000"/>
            </w:tcBorders>
          </w:tcPr>
          <w:p w14:paraId="61AC2F99" w14:textId="77777777" w:rsidR="00A152B8" w:rsidRDefault="00A152B8">
            <w:pPr>
              <w:snapToGrid w:val="0"/>
              <w:rPr>
                <w:ins w:id="603" w:author="John S. Biggins" w:date="2023-09-28T15:51:00Z"/>
              </w:rPr>
            </w:pPr>
          </w:p>
        </w:tc>
        <w:tc>
          <w:tcPr>
            <w:tcW w:w="2268" w:type="dxa"/>
            <w:tcBorders>
              <w:left w:val="single" w:sz="4" w:space="0" w:color="000000"/>
              <w:bottom w:val="single" w:sz="4" w:space="0" w:color="000000"/>
            </w:tcBorders>
          </w:tcPr>
          <w:p w14:paraId="25AAEE34" w14:textId="77777777" w:rsidR="00A152B8" w:rsidRDefault="00A152B8">
            <w:pPr>
              <w:snapToGrid w:val="0"/>
              <w:rPr>
                <w:ins w:id="604" w:author="John S. Biggins" w:date="2023-09-28T15:51:00Z"/>
              </w:rPr>
            </w:pPr>
          </w:p>
        </w:tc>
        <w:tc>
          <w:tcPr>
            <w:tcW w:w="3372" w:type="dxa"/>
            <w:tcBorders>
              <w:left w:val="single" w:sz="4" w:space="0" w:color="000000"/>
              <w:bottom w:val="single" w:sz="4" w:space="0" w:color="000000"/>
              <w:right w:val="single" w:sz="4" w:space="0" w:color="000000"/>
            </w:tcBorders>
          </w:tcPr>
          <w:p w14:paraId="298110C4" w14:textId="77777777" w:rsidR="00A152B8" w:rsidRDefault="00A152B8">
            <w:pPr>
              <w:snapToGrid w:val="0"/>
              <w:rPr>
                <w:ins w:id="605" w:author="John S. Biggins" w:date="2023-09-28T15:51:00Z"/>
              </w:rPr>
            </w:pPr>
          </w:p>
        </w:tc>
      </w:tr>
      <w:tr w:rsidR="00A152B8" w14:paraId="1485BFF8" w14:textId="77777777">
        <w:trPr>
          <w:trHeight w:hRule="exact" w:val="397"/>
          <w:ins w:id="606" w:author="John S. Biggins" w:date="2023-09-28T15:51:00Z"/>
        </w:trPr>
        <w:tc>
          <w:tcPr>
            <w:tcW w:w="1447" w:type="dxa"/>
            <w:tcBorders>
              <w:left w:val="single" w:sz="4" w:space="0" w:color="000000"/>
              <w:bottom w:val="single" w:sz="4" w:space="0" w:color="000000"/>
            </w:tcBorders>
          </w:tcPr>
          <w:p w14:paraId="0ADE953E" w14:textId="77777777" w:rsidR="00A152B8" w:rsidRDefault="00A152B8">
            <w:pPr>
              <w:snapToGrid w:val="0"/>
              <w:rPr>
                <w:ins w:id="607" w:author="John S. Biggins" w:date="2023-09-28T15:51:00Z"/>
              </w:rPr>
            </w:pPr>
          </w:p>
        </w:tc>
        <w:tc>
          <w:tcPr>
            <w:tcW w:w="2268" w:type="dxa"/>
            <w:tcBorders>
              <w:left w:val="single" w:sz="4" w:space="0" w:color="000000"/>
              <w:bottom w:val="single" w:sz="4" w:space="0" w:color="000000"/>
            </w:tcBorders>
          </w:tcPr>
          <w:p w14:paraId="18102E4A" w14:textId="77777777" w:rsidR="00A152B8" w:rsidRDefault="00A152B8">
            <w:pPr>
              <w:snapToGrid w:val="0"/>
              <w:rPr>
                <w:ins w:id="608" w:author="John S. Biggins" w:date="2023-09-28T15:51:00Z"/>
              </w:rPr>
            </w:pPr>
          </w:p>
        </w:tc>
        <w:tc>
          <w:tcPr>
            <w:tcW w:w="2268" w:type="dxa"/>
            <w:tcBorders>
              <w:left w:val="single" w:sz="4" w:space="0" w:color="000000"/>
              <w:bottom w:val="single" w:sz="4" w:space="0" w:color="000000"/>
            </w:tcBorders>
          </w:tcPr>
          <w:p w14:paraId="3FCC7A4A" w14:textId="77777777" w:rsidR="00A152B8" w:rsidRDefault="00A152B8">
            <w:pPr>
              <w:snapToGrid w:val="0"/>
              <w:rPr>
                <w:ins w:id="609" w:author="John S. Biggins" w:date="2023-09-28T15:51:00Z"/>
              </w:rPr>
            </w:pPr>
          </w:p>
        </w:tc>
        <w:tc>
          <w:tcPr>
            <w:tcW w:w="3372" w:type="dxa"/>
            <w:tcBorders>
              <w:left w:val="single" w:sz="4" w:space="0" w:color="000000"/>
              <w:bottom w:val="single" w:sz="4" w:space="0" w:color="000000"/>
              <w:right w:val="single" w:sz="4" w:space="0" w:color="000000"/>
            </w:tcBorders>
          </w:tcPr>
          <w:p w14:paraId="227C4592" w14:textId="77777777" w:rsidR="00A152B8" w:rsidRDefault="00A152B8">
            <w:pPr>
              <w:snapToGrid w:val="0"/>
              <w:rPr>
                <w:ins w:id="610" w:author="John S. Biggins" w:date="2023-09-28T15:51:00Z"/>
              </w:rPr>
            </w:pPr>
          </w:p>
        </w:tc>
      </w:tr>
      <w:tr w:rsidR="00A152B8" w14:paraId="5B5D622E" w14:textId="77777777">
        <w:trPr>
          <w:trHeight w:hRule="exact" w:val="397"/>
          <w:ins w:id="611" w:author="John S. Biggins" w:date="2023-09-28T15:51:00Z"/>
        </w:trPr>
        <w:tc>
          <w:tcPr>
            <w:tcW w:w="1447" w:type="dxa"/>
            <w:tcBorders>
              <w:left w:val="single" w:sz="4" w:space="0" w:color="000000"/>
              <w:bottom w:val="single" w:sz="4" w:space="0" w:color="000000"/>
            </w:tcBorders>
          </w:tcPr>
          <w:p w14:paraId="6A223CF8" w14:textId="77777777" w:rsidR="00A152B8" w:rsidRDefault="00A152B8">
            <w:pPr>
              <w:snapToGrid w:val="0"/>
              <w:rPr>
                <w:ins w:id="612" w:author="John S. Biggins" w:date="2023-09-28T15:51:00Z"/>
              </w:rPr>
            </w:pPr>
          </w:p>
        </w:tc>
        <w:tc>
          <w:tcPr>
            <w:tcW w:w="2268" w:type="dxa"/>
            <w:tcBorders>
              <w:left w:val="single" w:sz="4" w:space="0" w:color="000000"/>
              <w:bottom w:val="single" w:sz="4" w:space="0" w:color="000000"/>
            </w:tcBorders>
          </w:tcPr>
          <w:p w14:paraId="3E89F8EB" w14:textId="77777777" w:rsidR="00A152B8" w:rsidRDefault="00A152B8">
            <w:pPr>
              <w:snapToGrid w:val="0"/>
              <w:rPr>
                <w:ins w:id="613" w:author="John S. Biggins" w:date="2023-09-28T15:51:00Z"/>
              </w:rPr>
            </w:pPr>
          </w:p>
        </w:tc>
        <w:tc>
          <w:tcPr>
            <w:tcW w:w="2268" w:type="dxa"/>
            <w:tcBorders>
              <w:left w:val="single" w:sz="4" w:space="0" w:color="000000"/>
              <w:bottom w:val="single" w:sz="4" w:space="0" w:color="000000"/>
            </w:tcBorders>
          </w:tcPr>
          <w:p w14:paraId="4E1F2EC1" w14:textId="77777777" w:rsidR="00A152B8" w:rsidRDefault="00A152B8">
            <w:pPr>
              <w:snapToGrid w:val="0"/>
              <w:rPr>
                <w:ins w:id="614" w:author="John S. Biggins" w:date="2023-09-28T15:51:00Z"/>
              </w:rPr>
            </w:pPr>
          </w:p>
        </w:tc>
        <w:tc>
          <w:tcPr>
            <w:tcW w:w="3372" w:type="dxa"/>
            <w:tcBorders>
              <w:left w:val="single" w:sz="4" w:space="0" w:color="000000"/>
              <w:bottom w:val="single" w:sz="4" w:space="0" w:color="000000"/>
              <w:right w:val="single" w:sz="4" w:space="0" w:color="000000"/>
            </w:tcBorders>
          </w:tcPr>
          <w:p w14:paraId="1D5184B9" w14:textId="77777777" w:rsidR="00A152B8" w:rsidRDefault="00A152B8">
            <w:pPr>
              <w:snapToGrid w:val="0"/>
              <w:rPr>
                <w:ins w:id="615" w:author="John S. Biggins" w:date="2023-09-28T15:51:00Z"/>
              </w:rPr>
            </w:pPr>
          </w:p>
        </w:tc>
      </w:tr>
      <w:tr w:rsidR="00A152B8" w14:paraId="53BE3525" w14:textId="77777777">
        <w:trPr>
          <w:trHeight w:hRule="exact" w:val="397"/>
          <w:ins w:id="616" w:author="John S. Biggins" w:date="2023-09-28T15:51:00Z"/>
        </w:trPr>
        <w:tc>
          <w:tcPr>
            <w:tcW w:w="1447" w:type="dxa"/>
            <w:tcBorders>
              <w:left w:val="single" w:sz="4" w:space="0" w:color="000000"/>
              <w:bottom w:val="single" w:sz="4" w:space="0" w:color="000000"/>
            </w:tcBorders>
          </w:tcPr>
          <w:p w14:paraId="288C68A9" w14:textId="77777777" w:rsidR="00A152B8" w:rsidRDefault="00A152B8">
            <w:pPr>
              <w:snapToGrid w:val="0"/>
              <w:rPr>
                <w:ins w:id="617" w:author="John S. Biggins" w:date="2023-09-28T15:51:00Z"/>
              </w:rPr>
            </w:pPr>
          </w:p>
        </w:tc>
        <w:tc>
          <w:tcPr>
            <w:tcW w:w="2268" w:type="dxa"/>
            <w:tcBorders>
              <w:left w:val="single" w:sz="4" w:space="0" w:color="000000"/>
              <w:bottom w:val="single" w:sz="4" w:space="0" w:color="000000"/>
            </w:tcBorders>
          </w:tcPr>
          <w:p w14:paraId="2D97EF17" w14:textId="77777777" w:rsidR="00A152B8" w:rsidRDefault="00A152B8">
            <w:pPr>
              <w:snapToGrid w:val="0"/>
              <w:rPr>
                <w:ins w:id="618" w:author="John S. Biggins" w:date="2023-09-28T15:51:00Z"/>
              </w:rPr>
            </w:pPr>
          </w:p>
        </w:tc>
        <w:tc>
          <w:tcPr>
            <w:tcW w:w="2268" w:type="dxa"/>
            <w:tcBorders>
              <w:left w:val="single" w:sz="4" w:space="0" w:color="000000"/>
              <w:bottom w:val="single" w:sz="4" w:space="0" w:color="000000"/>
            </w:tcBorders>
          </w:tcPr>
          <w:p w14:paraId="38BC1B13" w14:textId="77777777" w:rsidR="00A152B8" w:rsidRDefault="00A152B8">
            <w:pPr>
              <w:snapToGrid w:val="0"/>
              <w:rPr>
                <w:ins w:id="619" w:author="John S. Biggins" w:date="2023-09-28T15:51:00Z"/>
              </w:rPr>
            </w:pPr>
          </w:p>
        </w:tc>
        <w:tc>
          <w:tcPr>
            <w:tcW w:w="3372" w:type="dxa"/>
            <w:tcBorders>
              <w:left w:val="single" w:sz="4" w:space="0" w:color="000000"/>
              <w:bottom w:val="single" w:sz="4" w:space="0" w:color="000000"/>
              <w:right w:val="single" w:sz="4" w:space="0" w:color="000000"/>
            </w:tcBorders>
          </w:tcPr>
          <w:p w14:paraId="236779F3" w14:textId="77777777" w:rsidR="00A152B8" w:rsidRDefault="00A152B8">
            <w:pPr>
              <w:snapToGrid w:val="0"/>
              <w:rPr>
                <w:ins w:id="620" w:author="John S. Biggins" w:date="2023-09-28T15:51:00Z"/>
              </w:rPr>
            </w:pPr>
          </w:p>
        </w:tc>
      </w:tr>
      <w:tr w:rsidR="00A152B8" w14:paraId="09A103BE" w14:textId="77777777">
        <w:trPr>
          <w:trHeight w:hRule="exact" w:val="397"/>
          <w:ins w:id="621" w:author="John S. Biggins" w:date="2023-09-28T15:51:00Z"/>
        </w:trPr>
        <w:tc>
          <w:tcPr>
            <w:tcW w:w="1447" w:type="dxa"/>
            <w:tcBorders>
              <w:left w:val="single" w:sz="4" w:space="0" w:color="000000"/>
              <w:bottom w:val="single" w:sz="4" w:space="0" w:color="000000"/>
            </w:tcBorders>
          </w:tcPr>
          <w:p w14:paraId="4309AC6D" w14:textId="77777777" w:rsidR="00A152B8" w:rsidRDefault="00A152B8">
            <w:pPr>
              <w:snapToGrid w:val="0"/>
              <w:rPr>
                <w:ins w:id="622" w:author="John S. Biggins" w:date="2023-09-28T15:51:00Z"/>
              </w:rPr>
            </w:pPr>
          </w:p>
        </w:tc>
        <w:tc>
          <w:tcPr>
            <w:tcW w:w="2268" w:type="dxa"/>
            <w:tcBorders>
              <w:left w:val="single" w:sz="4" w:space="0" w:color="000000"/>
              <w:bottom w:val="single" w:sz="4" w:space="0" w:color="000000"/>
            </w:tcBorders>
          </w:tcPr>
          <w:p w14:paraId="65289F39" w14:textId="77777777" w:rsidR="00A152B8" w:rsidRDefault="00A152B8">
            <w:pPr>
              <w:snapToGrid w:val="0"/>
              <w:rPr>
                <w:ins w:id="623" w:author="John S. Biggins" w:date="2023-09-28T15:51:00Z"/>
              </w:rPr>
            </w:pPr>
          </w:p>
        </w:tc>
        <w:tc>
          <w:tcPr>
            <w:tcW w:w="2268" w:type="dxa"/>
            <w:tcBorders>
              <w:left w:val="single" w:sz="4" w:space="0" w:color="000000"/>
              <w:bottom w:val="single" w:sz="4" w:space="0" w:color="000000"/>
            </w:tcBorders>
          </w:tcPr>
          <w:p w14:paraId="62712E70" w14:textId="77777777" w:rsidR="00A152B8" w:rsidRDefault="00A152B8">
            <w:pPr>
              <w:snapToGrid w:val="0"/>
              <w:rPr>
                <w:ins w:id="624" w:author="John S. Biggins" w:date="2023-09-28T15:51:00Z"/>
              </w:rPr>
            </w:pPr>
          </w:p>
        </w:tc>
        <w:tc>
          <w:tcPr>
            <w:tcW w:w="3372" w:type="dxa"/>
            <w:tcBorders>
              <w:left w:val="single" w:sz="4" w:space="0" w:color="000000"/>
              <w:bottom w:val="single" w:sz="4" w:space="0" w:color="000000"/>
              <w:right w:val="single" w:sz="4" w:space="0" w:color="000000"/>
            </w:tcBorders>
          </w:tcPr>
          <w:p w14:paraId="2B0F6BA3" w14:textId="77777777" w:rsidR="00A152B8" w:rsidRDefault="00A152B8">
            <w:pPr>
              <w:snapToGrid w:val="0"/>
              <w:rPr>
                <w:ins w:id="625" w:author="John S. Biggins" w:date="2023-09-28T15:51:00Z"/>
              </w:rPr>
            </w:pPr>
          </w:p>
        </w:tc>
      </w:tr>
    </w:tbl>
    <w:p w14:paraId="011933FE" w14:textId="77777777" w:rsidR="00A152B8" w:rsidRDefault="00A152B8" w:rsidP="00A152B8">
      <w:pPr>
        <w:spacing w:before="240"/>
        <w:rPr>
          <w:ins w:id="626" w:author="John S. Biggins" w:date="2023-09-28T15:51:00Z"/>
          <w:lang w:val="en-GB"/>
        </w:rPr>
      </w:pPr>
    </w:p>
    <w:p w14:paraId="3EEC51F1" w14:textId="77777777" w:rsidR="00A152B8" w:rsidRDefault="00A152B8" w:rsidP="00A152B8">
      <w:pPr>
        <w:rPr>
          <w:ins w:id="627" w:author="John S. Biggins" w:date="2023-09-28T15:51:00Z"/>
        </w:rPr>
      </w:pPr>
      <w:ins w:id="628" w:author="John S. Biggins" w:date="2023-09-28T15:51:00Z">
        <w:r>
          <w:t>1.  What damping rate do you recommend for the dynamic absorber, and why?</w:t>
        </w:r>
      </w:ins>
    </w:p>
    <w:p w14:paraId="0B106D03" w14:textId="77777777" w:rsidR="00A152B8" w:rsidRDefault="00A152B8" w:rsidP="00A152B8">
      <w:pPr>
        <w:spacing w:before="240"/>
        <w:rPr>
          <w:ins w:id="629" w:author="John S. Biggins" w:date="2023-09-28T15:51:00Z"/>
          <w:lang w:val="en-GB"/>
        </w:rPr>
      </w:pPr>
      <w:ins w:id="630" w:author="John S. Biggins" w:date="2023-09-28T15:51:00Z">
        <w:r>
          <w:rPr>
            <w:lang w:val="en-GB"/>
          </w:rPr>
          <w:t>.............................................................................................................................................</w:t>
        </w:r>
      </w:ins>
    </w:p>
    <w:p w14:paraId="1032BE98" w14:textId="77777777" w:rsidR="00A152B8" w:rsidRDefault="00A152B8" w:rsidP="00A152B8">
      <w:pPr>
        <w:spacing w:before="240"/>
        <w:rPr>
          <w:ins w:id="631" w:author="John S. Biggins" w:date="2023-09-28T15:51:00Z"/>
          <w:lang w:val="en-GB"/>
        </w:rPr>
      </w:pPr>
      <w:ins w:id="632" w:author="John S. Biggins" w:date="2023-09-28T15:51:00Z">
        <w:r>
          <w:rPr>
            <w:lang w:val="en-GB"/>
          </w:rPr>
          <w:t>.............................................................................................................................................</w:t>
        </w:r>
      </w:ins>
    </w:p>
    <w:p w14:paraId="05C69108" w14:textId="77777777" w:rsidR="00A152B8" w:rsidRDefault="00A152B8" w:rsidP="00A152B8">
      <w:pPr>
        <w:rPr>
          <w:ins w:id="633" w:author="John S. Biggins" w:date="2023-09-28T15:51:00Z"/>
        </w:rPr>
      </w:pPr>
      <w:ins w:id="634" w:author="John S. Biggins" w:date="2023-09-28T15:51:00Z">
        <w:r>
          <w:br/>
        </w:r>
      </w:ins>
    </w:p>
    <w:p w14:paraId="2DB6A225" w14:textId="77777777" w:rsidR="00A152B8" w:rsidRDefault="00A152B8" w:rsidP="00A152B8">
      <w:pPr>
        <w:rPr>
          <w:ins w:id="635" w:author="John S. Biggins" w:date="2023-09-28T15:51:00Z"/>
        </w:rPr>
      </w:pPr>
      <w:ins w:id="636" w:author="John S. Biggins" w:date="2023-09-28T15:51:00Z">
        <w:r>
          <w:br w:type="page"/>
        </w:r>
        <w:r>
          <w:lastRenderedPageBreak/>
          <w:t xml:space="preserve">2.  Give a numerical measure of the effectiveness of a vibration absorber which uses the damping rate you have recommended.  (In other words, find a formula which gives a measure of an absorber’s effectiveness, and use it to calculate your absorber’s score.) </w:t>
        </w:r>
      </w:ins>
    </w:p>
    <w:p w14:paraId="52772ECC" w14:textId="77777777" w:rsidR="00A152B8" w:rsidRDefault="00A152B8" w:rsidP="00A152B8">
      <w:pPr>
        <w:spacing w:before="240"/>
        <w:rPr>
          <w:ins w:id="637" w:author="John S. Biggins" w:date="2023-09-28T15:51:00Z"/>
          <w:lang w:val="en-GB"/>
        </w:rPr>
      </w:pPr>
      <w:ins w:id="638" w:author="John S. Biggins" w:date="2023-09-28T15:51:00Z">
        <w:r>
          <w:rPr>
            <w:lang w:val="en-GB"/>
          </w:rPr>
          <w:t>.............................................................................................................................................</w:t>
        </w:r>
      </w:ins>
    </w:p>
    <w:p w14:paraId="414B1B48" w14:textId="77777777" w:rsidR="00A152B8" w:rsidRDefault="00A152B8" w:rsidP="00A152B8">
      <w:pPr>
        <w:spacing w:before="240"/>
        <w:rPr>
          <w:ins w:id="639" w:author="John S. Biggins" w:date="2023-09-28T15:51:00Z"/>
          <w:lang w:val="en-GB"/>
        </w:rPr>
      </w:pPr>
      <w:ins w:id="640" w:author="John S. Biggins" w:date="2023-09-28T15:51:00Z">
        <w:r>
          <w:rPr>
            <w:lang w:val="en-GB"/>
          </w:rPr>
          <w:t>.............................................................................................................................................</w:t>
        </w:r>
      </w:ins>
    </w:p>
    <w:p w14:paraId="79626475" w14:textId="77777777" w:rsidR="00A152B8" w:rsidRDefault="00A152B8" w:rsidP="00A152B8">
      <w:pPr>
        <w:spacing w:before="240"/>
        <w:rPr>
          <w:ins w:id="641" w:author="John S. Biggins" w:date="2023-09-28T15:51:00Z"/>
          <w:lang w:val="en-GB"/>
        </w:rPr>
      </w:pPr>
      <w:ins w:id="642" w:author="John S. Biggins" w:date="2023-09-28T15:51:00Z">
        <w:r>
          <w:rPr>
            <w:lang w:val="en-GB"/>
          </w:rPr>
          <w:t>.............................................................................................................................................</w:t>
        </w:r>
      </w:ins>
    </w:p>
    <w:p w14:paraId="4EB4CB66" w14:textId="77777777" w:rsidR="00A152B8" w:rsidRDefault="00A152B8" w:rsidP="00A152B8">
      <w:pPr>
        <w:rPr>
          <w:ins w:id="643" w:author="John S. Biggins" w:date="2023-09-28T15:51:00Z"/>
        </w:rPr>
      </w:pPr>
      <w:ins w:id="644" w:author="John S. Biggins" w:date="2023-09-28T15:51:00Z">
        <w:r>
          <w:br/>
          <w:t>3.  Explain the reason for the ‘modulation’ (i.e., the periodic variation in amplitude) of the time response:</w:t>
        </w:r>
      </w:ins>
    </w:p>
    <w:p w14:paraId="08EBDB4E" w14:textId="77777777" w:rsidR="00A152B8" w:rsidRDefault="00A152B8" w:rsidP="00A152B8">
      <w:pPr>
        <w:spacing w:before="240"/>
        <w:rPr>
          <w:ins w:id="645" w:author="John S. Biggins" w:date="2023-09-28T15:51:00Z"/>
          <w:lang w:val="en-GB"/>
        </w:rPr>
      </w:pPr>
      <w:ins w:id="646" w:author="John S. Biggins" w:date="2023-09-28T15:51:00Z">
        <w:r>
          <w:rPr>
            <w:lang w:val="en-GB"/>
          </w:rPr>
          <w:t>.............................................................................................................................................</w:t>
        </w:r>
      </w:ins>
    </w:p>
    <w:p w14:paraId="5B48EB3E" w14:textId="77777777" w:rsidR="00A152B8" w:rsidRDefault="00A152B8" w:rsidP="00A152B8">
      <w:pPr>
        <w:spacing w:before="240"/>
        <w:rPr>
          <w:ins w:id="647" w:author="John S. Biggins" w:date="2023-09-28T15:51:00Z"/>
          <w:lang w:val="en-GB"/>
        </w:rPr>
      </w:pPr>
      <w:ins w:id="648" w:author="John S. Biggins" w:date="2023-09-28T15:51:00Z">
        <w:r>
          <w:rPr>
            <w:lang w:val="en-GB"/>
          </w:rPr>
          <w:t>.............................................................................................................................................</w:t>
        </w:r>
      </w:ins>
    </w:p>
    <w:p w14:paraId="1775944D" w14:textId="77777777" w:rsidR="00A152B8" w:rsidRDefault="00A152B8" w:rsidP="00A152B8">
      <w:pPr>
        <w:spacing w:before="240"/>
        <w:rPr>
          <w:ins w:id="649" w:author="John S. Biggins" w:date="2023-09-28T15:51:00Z"/>
          <w:lang w:val="en-GB"/>
        </w:rPr>
      </w:pPr>
      <w:ins w:id="650" w:author="John S. Biggins" w:date="2023-09-28T15:51:00Z">
        <w:r>
          <w:rPr>
            <w:lang w:val="en-GB"/>
          </w:rPr>
          <w:t>.............................................................................................................................................</w:t>
        </w:r>
      </w:ins>
    </w:p>
    <w:p w14:paraId="14C6FB3B" w14:textId="77777777" w:rsidR="00A152B8" w:rsidRDefault="00A152B8" w:rsidP="00A152B8">
      <w:pPr>
        <w:spacing w:before="240"/>
        <w:rPr>
          <w:ins w:id="651" w:author="John S. Biggins" w:date="2023-09-28T15:51:00Z"/>
          <w:lang w:val="en-GB"/>
        </w:rPr>
      </w:pPr>
      <w:ins w:id="652" w:author="John S. Biggins" w:date="2023-09-28T15:51:00Z">
        <w:r>
          <w:rPr>
            <w:lang w:val="en-GB"/>
          </w:rPr>
          <w:t>.............................................................................................................................................</w:t>
        </w:r>
      </w:ins>
    </w:p>
    <w:p w14:paraId="30A0D52F" w14:textId="77777777" w:rsidR="00A152B8" w:rsidRDefault="00A152B8" w:rsidP="00A152B8">
      <w:pPr>
        <w:keepNext/>
        <w:keepLines/>
        <w:rPr>
          <w:ins w:id="653" w:author="John S. Biggins" w:date="2023-09-28T15:51:00Z"/>
        </w:rPr>
      </w:pPr>
      <w:ins w:id="654" w:author="John S. Biggins" w:date="2023-09-28T15:51:00Z">
        <w:r>
          <w:br/>
          <w:t>4.  Sketch and explain the shape of the frequency response graph:</w:t>
        </w:r>
        <w:r>
          <w:br/>
        </w:r>
      </w:ins>
    </w:p>
    <w:tbl>
      <w:tblPr>
        <w:tblW w:w="0" w:type="auto"/>
        <w:tblInd w:w="448" w:type="dxa"/>
        <w:tblLayout w:type="fixed"/>
        <w:tblLook w:val="0000" w:firstRow="0" w:lastRow="0" w:firstColumn="0" w:lastColumn="0" w:noHBand="0" w:noVBand="0"/>
      </w:tblPr>
      <w:tblGrid>
        <w:gridCol w:w="2906"/>
        <w:gridCol w:w="2906"/>
        <w:gridCol w:w="2919"/>
      </w:tblGrid>
      <w:tr w:rsidR="00A152B8" w14:paraId="74AB0F3B" w14:textId="77777777">
        <w:trPr>
          <w:ins w:id="655" w:author="John S. Biggins" w:date="2023-09-28T15:51:00Z"/>
        </w:trPr>
        <w:tc>
          <w:tcPr>
            <w:tcW w:w="2906" w:type="dxa"/>
            <w:tcBorders>
              <w:top w:val="single" w:sz="4" w:space="0" w:color="000000"/>
              <w:left w:val="single" w:sz="4" w:space="0" w:color="000000"/>
              <w:bottom w:val="single" w:sz="4" w:space="0" w:color="000000"/>
            </w:tcBorders>
          </w:tcPr>
          <w:p w14:paraId="251F423E" w14:textId="77777777" w:rsidR="00A152B8" w:rsidRDefault="00A152B8">
            <w:pPr>
              <w:keepNext/>
              <w:keepLines/>
              <w:snapToGrid w:val="0"/>
              <w:jc w:val="center"/>
              <w:rPr>
                <w:ins w:id="656" w:author="John S. Biggins" w:date="2023-09-28T15:51:00Z"/>
              </w:rPr>
            </w:pPr>
            <w:ins w:id="657" w:author="John S. Biggins" w:date="2023-09-28T15:51:00Z">
              <w:r>
                <w:t>Low damping</w:t>
              </w:r>
            </w:ins>
          </w:p>
        </w:tc>
        <w:tc>
          <w:tcPr>
            <w:tcW w:w="2906" w:type="dxa"/>
            <w:tcBorders>
              <w:top w:val="single" w:sz="4" w:space="0" w:color="000000"/>
              <w:left w:val="single" w:sz="4" w:space="0" w:color="000000"/>
              <w:bottom w:val="single" w:sz="4" w:space="0" w:color="000000"/>
            </w:tcBorders>
          </w:tcPr>
          <w:p w14:paraId="3B3D1A04" w14:textId="77777777" w:rsidR="00A152B8" w:rsidRDefault="00A152B8">
            <w:pPr>
              <w:keepNext/>
              <w:keepLines/>
              <w:snapToGrid w:val="0"/>
              <w:jc w:val="center"/>
              <w:rPr>
                <w:ins w:id="658" w:author="John S. Biggins" w:date="2023-09-28T15:51:00Z"/>
              </w:rPr>
            </w:pPr>
            <w:ins w:id="659" w:author="John S. Biggins" w:date="2023-09-28T15:51:00Z">
              <w:r>
                <w:t>Optimal damping</w:t>
              </w:r>
            </w:ins>
          </w:p>
        </w:tc>
        <w:tc>
          <w:tcPr>
            <w:tcW w:w="2919" w:type="dxa"/>
            <w:tcBorders>
              <w:top w:val="single" w:sz="4" w:space="0" w:color="000000"/>
              <w:left w:val="single" w:sz="4" w:space="0" w:color="000000"/>
              <w:bottom w:val="single" w:sz="4" w:space="0" w:color="000000"/>
              <w:right w:val="single" w:sz="4" w:space="0" w:color="000000"/>
            </w:tcBorders>
          </w:tcPr>
          <w:p w14:paraId="321BEEF6" w14:textId="77777777" w:rsidR="00A152B8" w:rsidRDefault="00A152B8">
            <w:pPr>
              <w:keepNext/>
              <w:keepLines/>
              <w:snapToGrid w:val="0"/>
              <w:jc w:val="center"/>
              <w:rPr>
                <w:ins w:id="660" w:author="John S. Biggins" w:date="2023-09-28T15:51:00Z"/>
              </w:rPr>
            </w:pPr>
            <w:ins w:id="661" w:author="John S. Biggins" w:date="2023-09-28T15:51:00Z">
              <w:r>
                <w:t>High damping</w:t>
              </w:r>
            </w:ins>
          </w:p>
        </w:tc>
      </w:tr>
      <w:tr w:rsidR="00A152B8" w14:paraId="1D14065F" w14:textId="77777777">
        <w:trPr>
          <w:trHeight w:val="2501"/>
          <w:ins w:id="662" w:author="John S. Biggins" w:date="2023-09-28T15:51:00Z"/>
        </w:trPr>
        <w:tc>
          <w:tcPr>
            <w:tcW w:w="2906" w:type="dxa"/>
            <w:tcBorders>
              <w:left w:val="single" w:sz="4" w:space="0" w:color="000000"/>
              <w:bottom w:val="single" w:sz="4" w:space="0" w:color="000000"/>
            </w:tcBorders>
          </w:tcPr>
          <w:p w14:paraId="61744FA8" w14:textId="77777777" w:rsidR="00A152B8" w:rsidRDefault="00A152B8">
            <w:pPr>
              <w:keepNext/>
              <w:keepLines/>
              <w:snapToGrid w:val="0"/>
              <w:rPr>
                <w:ins w:id="663" w:author="John S. Biggins" w:date="2023-09-28T15:51:00Z"/>
              </w:rPr>
            </w:pPr>
          </w:p>
        </w:tc>
        <w:tc>
          <w:tcPr>
            <w:tcW w:w="2906" w:type="dxa"/>
            <w:tcBorders>
              <w:left w:val="single" w:sz="4" w:space="0" w:color="000000"/>
              <w:bottom w:val="single" w:sz="4" w:space="0" w:color="000000"/>
            </w:tcBorders>
          </w:tcPr>
          <w:p w14:paraId="4620B839" w14:textId="77777777" w:rsidR="00A152B8" w:rsidRDefault="00A152B8">
            <w:pPr>
              <w:keepNext/>
              <w:keepLines/>
              <w:snapToGrid w:val="0"/>
              <w:rPr>
                <w:ins w:id="664" w:author="John S. Biggins" w:date="2023-09-28T15:51:00Z"/>
              </w:rPr>
            </w:pPr>
          </w:p>
        </w:tc>
        <w:tc>
          <w:tcPr>
            <w:tcW w:w="2919" w:type="dxa"/>
            <w:tcBorders>
              <w:left w:val="single" w:sz="4" w:space="0" w:color="000000"/>
              <w:bottom w:val="single" w:sz="4" w:space="0" w:color="000000"/>
              <w:right w:val="single" w:sz="4" w:space="0" w:color="000000"/>
            </w:tcBorders>
          </w:tcPr>
          <w:p w14:paraId="70483487" w14:textId="77777777" w:rsidR="00A152B8" w:rsidRDefault="00A152B8">
            <w:pPr>
              <w:keepNext/>
              <w:keepLines/>
              <w:snapToGrid w:val="0"/>
              <w:rPr>
                <w:ins w:id="665" w:author="John S. Biggins" w:date="2023-09-28T15:51:00Z"/>
              </w:rPr>
            </w:pPr>
          </w:p>
        </w:tc>
      </w:tr>
    </w:tbl>
    <w:p w14:paraId="24453092" w14:textId="77777777" w:rsidR="00A152B8" w:rsidRDefault="00A152B8" w:rsidP="00A152B8">
      <w:pPr>
        <w:spacing w:before="240"/>
        <w:rPr>
          <w:ins w:id="666" w:author="John S. Biggins" w:date="2023-09-28T15:51:00Z"/>
        </w:rPr>
      </w:pPr>
    </w:p>
    <w:p w14:paraId="0D652483" w14:textId="77777777" w:rsidR="00A152B8" w:rsidRDefault="00A152B8" w:rsidP="00A152B8">
      <w:pPr>
        <w:rPr>
          <w:ins w:id="667" w:author="John S. Biggins" w:date="2023-09-28T15:51:00Z"/>
        </w:rPr>
      </w:pPr>
      <w:ins w:id="668" w:author="John S. Biggins" w:date="2023-09-28T15:51:00Z">
        <w:r>
          <w:t>Low damping.......................................................................................................................</w:t>
        </w:r>
      </w:ins>
    </w:p>
    <w:p w14:paraId="7C367666" w14:textId="77777777" w:rsidR="00A152B8" w:rsidRDefault="00A152B8" w:rsidP="00A152B8">
      <w:pPr>
        <w:spacing w:before="240"/>
        <w:rPr>
          <w:ins w:id="669" w:author="John S. Biggins" w:date="2023-09-28T15:51:00Z"/>
          <w:lang w:val="en-GB"/>
        </w:rPr>
      </w:pPr>
      <w:ins w:id="670" w:author="John S. Biggins" w:date="2023-09-28T15:51:00Z">
        <w:r>
          <w:rPr>
            <w:lang w:val="en-GB"/>
          </w:rPr>
          <w:t>.............................................................................................................................................</w:t>
        </w:r>
      </w:ins>
    </w:p>
    <w:p w14:paraId="50692BD4" w14:textId="77777777" w:rsidR="00A152B8" w:rsidRDefault="00A152B8" w:rsidP="00A152B8">
      <w:pPr>
        <w:spacing w:before="240"/>
        <w:rPr>
          <w:ins w:id="671" w:author="John S. Biggins" w:date="2023-09-28T15:51:00Z"/>
          <w:lang w:val="en-GB"/>
        </w:rPr>
      </w:pPr>
      <w:ins w:id="672" w:author="John S. Biggins" w:date="2023-09-28T15:51:00Z">
        <w:r>
          <w:rPr>
            <w:lang w:val="en-GB"/>
          </w:rPr>
          <w:t>.............................................................................................................................................</w:t>
        </w:r>
      </w:ins>
    </w:p>
    <w:p w14:paraId="6DC338C2" w14:textId="77777777" w:rsidR="00A152B8" w:rsidRDefault="00A152B8" w:rsidP="00A152B8">
      <w:pPr>
        <w:rPr>
          <w:ins w:id="673" w:author="John S. Biggins" w:date="2023-09-28T15:51:00Z"/>
        </w:rPr>
      </w:pPr>
    </w:p>
    <w:p w14:paraId="75655506" w14:textId="77777777" w:rsidR="00A152B8" w:rsidRDefault="00A152B8" w:rsidP="00A152B8">
      <w:pPr>
        <w:rPr>
          <w:ins w:id="674" w:author="John S. Biggins" w:date="2023-09-28T15:51:00Z"/>
        </w:rPr>
      </w:pPr>
      <w:ins w:id="675" w:author="John S. Biggins" w:date="2023-09-28T15:51:00Z">
        <w:r>
          <w:t>Optimal damping.................................................................................................................</w:t>
        </w:r>
      </w:ins>
    </w:p>
    <w:p w14:paraId="4B7BAC42" w14:textId="77777777" w:rsidR="00A152B8" w:rsidRDefault="00A152B8" w:rsidP="00A152B8">
      <w:pPr>
        <w:spacing w:before="240"/>
        <w:rPr>
          <w:ins w:id="676" w:author="John S. Biggins" w:date="2023-09-28T15:51:00Z"/>
          <w:lang w:val="en-GB"/>
        </w:rPr>
      </w:pPr>
      <w:ins w:id="677" w:author="John S. Biggins" w:date="2023-09-28T15:51:00Z">
        <w:r>
          <w:rPr>
            <w:lang w:val="en-GB"/>
          </w:rPr>
          <w:t>.............................................................................................................................................</w:t>
        </w:r>
      </w:ins>
    </w:p>
    <w:p w14:paraId="628C3B2A" w14:textId="77777777" w:rsidR="00A152B8" w:rsidRDefault="00A152B8" w:rsidP="00A152B8">
      <w:pPr>
        <w:spacing w:before="240"/>
        <w:rPr>
          <w:ins w:id="678" w:author="John S. Biggins" w:date="2023-09-28T15:51:00Z"/>
          <w:lang w:val="en-GB"/>
        </w:rPr>
      </w:pPr>
      <w:ins w:id="679" w:author="John S. Biggins" w:date="2023-09-28T15:51:00Z">
        <w:r>
          <w:rPr>
            <w:lang w:val="en-GB"/>
          </w:rPr>
          <w:t>.............................................................................................................................................</w:t>
        </w:r>
      </w:ins>
    </w:p>
    <w:p w14:paraId="38C69645" w14:textId="77777777" w:rsidR="00A152B8" w:rsidRDefault="00A152B8" w:rsidP="00A152B8">
      <w:pPr>
        <w:rPr>
          <w:ins w:id="680" w:author="John S. Biggins" w:date="2023-09-28T15:51:00Z"/>
        </w:rPr>
      </w:pPr>
      <w:ins w:id="681" w:author="John S. Biggins" w:date="2023-09-28T15:51:00Z">
        <w:r>
          <w:br/>
          <w:t>High damping .....................................................................................................................</w:t>
        </w:r>
      </w:ins>
    </w:p>
    <w:p w14:paraId="357FB101" w14:textId="77777777" w:rsidR="00A152B8" w:rsidRDefault="00A152B8" w:rsidP="00A152B8">
      <w:pPr>
        <w:spacing w:before="240"/>
        <w:rPr>
          <w:ins w:id="682" w:author="John S. Biggins" w:date="2023-09-28T15:51:00Z"/>
          <w:lang w:val="en-GB"/>
        </w:rPr>
      </w:pPr>
      <w:ins w:id="683" w:author="John S. Biggins" w:date="2023-09-28T15:51:00Z">
        <w:r>
          <w:rPr>
            <w:lang w:val="en-GB"/>
          </w:rPr>
          <w:t>.............................................................................................................................................</w:t>
        </w:r>
      </w:ins>
    </w:p>
    <w:p w14:paraId="7EB64854" w14:textId="77777777" w:rsidR="00A152B8" w:rsidRDefault="00A152B8" w:rsidP="00A152B8">
      <w:pPr>
        <w:spacing w:before="240"/>
        <w:rPr>
          <w:ins w:id="684" w:author="John S. Biggins" w:date="2023-09-28T15:51:00Z"/>
        </w:rPr>
      </w:pPr>
      <w:ins w:id="685" w:author="John S. Biggins" w:date="2023-09-28T15:51:00Z">
        <w:r>
          <w:rPr>
            <w:lang w:val="en-GB"/>
          </w:rPr>
          <w:t>.............................................................................................................................................</w:t>
        </w:r>
      </w:ins>
    </w:p>
    <w:p w14:paraId="3201BDF8" w14:textId="77777777" w:rsidR="00A152B8" w:rsidRDefault="00A152B8" w:rsidP="00A152B8">
      <w:pPr>
        <w:rPr>
          <w:ins w:id="686" w:author="John S. Biggins" w:date="2023-09-28T15:51:00Z"/>
        </w:rPr>
      </w:pPr>
      <w:ins w:id="687" w:author="John S. Biggins" w:date="2023-09-28T15:51:00Z">
        <w:r>
          <w:br w:type="page"/>
        </w:r>
        <w:r>
          <w:lastRenderedPageBreak/>
          <w:t>5.  Sketch and explain the shape of the time response graph:</w:t>
        </w:r>
      </w:ins>
    </w:p>
    <w:p w14:paraId="07E1ABE3" w14:textId="77777777" w:rsidR="00A152B8" w:rsidRDefault="00A152B8" w:rsidP="00A152B8">
      <w:pPr>
        <w:rPr>
          <w:ins w:id="688" w:author="John S. Biggins" w:date="2023-09-28T15:51:00Z"/>
        </w:rPr>
      </w:pPr>
    </w:p>
    <w:tbl>
      <w:tblPr>
        <w:tblW w:w="0" w:type="auto"/>
        <w:tblInd w:w="221" w:type="dxa"/>
        <w:tblLayout w:type="fixed"/>
        <w:tblLook w:val="0000" w:firstRow="0" w:lastRow="0" w:firstColumn="0" w:lastColumn="0" w:noHBand="0" w:noVBand="0"/>
      </w:tblPr>
      <w:tblGrid>
        <w:gridCol w:w="2906"/>
        <w:gridCol w:w="2906"/>
        <w:gridCol w:w="2919"/>
      </w:tblGrid>
      <w:tr w:rsidR="00A152B8" w14:paraId="7CBDBF85" w14:textId="77777777">
        <w:trPr>
          <w:ins w:id="689" w:author="John S. Biggins" w:date="2023-09-28T15:51:00Z"/>
        </w:trPr>
        <w:tc>
          <w:tcPr>
            <w:tcW w:w="2906" w:type="dxa"/>
            <w:tcBorders>
              <w:top w:val="single" w:sz="4" w:space="0" w:color="000000"/>
              <w:left w:val="single" w:sz="4" w:space="0" w:color="000000"/>
              <w:bottom w:val="single" w:sz="4" w:space="0" w:color="000000"/>
            </w:tcBorders>
          </w:tcPr>
          <w:p w14:paraId="778BE04E" w14:textId="77777777" w:rsidR="00A152B8" w:rsidRDefault="00A152B8">
            <w:pPr>
              <w:snapToGrid w:val="0"/>
              <w:jc w:val="center"/>
              <w:rPr>
                <w:ins w:id="690" w:author="John S. Biggins" w:date="2023-09-28T15:51:00Z"/>
              </w:rPr>
            </w:pPr>
            <w:ins w:id="691" w:author="John S. Biggins" w:date="2023-09-28T15:51:00Z">
              <w:r>
                <w:t>Low damping</w:t>
              </w:r>
            </w:ins>
          </w:p>
        </w:tc>
        <w:tc>
          <w:tcPr>
            <w:tcW w:w="2906" w:type="dxa"/>
            <w:tcBorders>
              <w:top w:val="single" w:sz="4" w:space="0" w:color="000000"/>
              <w:left w:val="single" w:sz="4" w:space="0" w:color="000000"/>
              <w:bottom w:val="single" w:sz="4" w:space="0" w:color="000000"/>
            </w:tcBorders>
          </w:tcPr>
          <w:p w14:paraId="4C28FD0E" w14:textId="77777777" w:rsidR="00A152B8" w:rsidRDefault="00A152B8">
            <w:pPr>
              <w:snapToGrid w:val="0"/>
              <w:jc w:val="center"/>
              <w:rPr>
                <w:ins w:id="692" w:author="John S. Biggins" w:date="2023-09-28T15:51:00Z"/>
              </w:rPr>
            </w:pPr>
            <w:ins w:id="693" w:author="John S. Biggins" w:date="2023-09-28T15:51:00Z">
              <w:r>
                <w:t>Optimal damping</w:t>
              </w:r>
            </w:ins>
          </w:p>
        </w:tc>
        <w:tc>
          <w:tcPr>
            <w:tcW w:w="2919" w:type="dxa"/>
            <w:tcBorders>
              <w:top w:val="single" w:sz="4" w:space="0" w:color="000000"/>
              <w:left w:val="single" w:sz="4" w:space="0" w:color="000000"/>
              <w:bottom w:val="single" w:sz="4" w:space="0" w:color="000000"/>
              <w:right w:val="single" w:sz="4" w:space="0" w:color="000000"/>
            </w:tcBorders>
          </w:tcPr>
          <w:p w14:paraId="5B80F181" w14:textId="77777777" w:rsidR="00A152B8" w:rsidRDefault="00A152B8">
            <w:pPr>
              <w:snapToGrid w:val="0"/>
              <w:jc w:val="center"/>
              <w:rPr>
                <w:ins w:id="694" w:author="John S. Biggins" w:date="2023-09-28T15:51:00Z"/>
              </w:rPr>
            </w:pPr>
            <w:ins w:id="695" w:author="John S. Biggins" w:date="2023-09-28T15:51:00Z">
              <w:r>
                <w:t>High damping</w:t>
              </w:r>
            </w:ins>
          </w:p>
        </w:tc>
      </w:tr>
      <w:tr w:rsidR="00A152B8" w14:paraId="3E914A5C" w14:textId="77777777">
        <w:trPr>
          <w:trHeight w:val="2501"/>
          <w:ins w:id="696" w:author="John S. Biggins" w:date="2023-09-28T15:51:00Z"/>
        </w:trPr>
        <w:tc>
          <w:tcPr>
            <w:tcW w:w="2906" w:type="dxa"/>
            <w:tcBorders>
              <w:left w:val="single" w:sz="4" w:space="0" w:color="000000"/>
              <w:bottom w:val="single" w:sz="4" w:space="0" w:color="000000"/>
            </w:tcBorders>
          </w:tcPr>
          <w:p w14:paraId="16695378" w14:textId="77777777" w:rsidR="00A152B8" w:rsidRDefault="00A152B8">
            <w:pPr>
              <w:snapToGrid w:val="0"/>
              <w:rPr>
                <w:ins w:id="697" w:author="John S. Biggins" w:date="2023-09-28T15:51:00Z"/>
              </w:rPr>
            </w:pPr>
          </w:p>
        </w:tc>
        <w:tc>
          <w:tcPr>
            <w:tcW w:w="2906" w:type="dxa"/>
            <w:tcBorders>
              <w:left w:val="single" w:sz="4" w:space="0" w:color="000000"/>
              <w:bottom w:val="single" w:sz="4" w:space="0" w:color="000000"/>
            </w:tcBorders>
          </w:tcPr>
          <w:p w14:paraId="61B3E9B3" w14:textId="77777777" w:rsidR="00A152B8" w:rsidRDefault="00A152B8">
            <w:pPr>
              <w:snapToGrid w:val="0"/>
              <w:rPr>
                <w:ins w:id="698" w:author="John S. Biggins" w:date="2023-09-28T15:51:00Z"/>
              </w:rPr>
            </w:pPr>
          </w:p>
        </w:tc>
        <w:tc>
          <w:tcPr>
            <w:tcW w:w="2919" w:type="dxa"/>
            <w:tcBorders>
              <w:left w:val="single" w:sz="4" w:space="0" w:color="000000"/>
              <w:bottom w:val="single" w:sz="4" w:space="0" w:color="000000"/>
              <w:right w:val="single" w:sz="4" w:space="0" w:color="000000"/>
            </w:tcBorders>
          </w:tcPr>
          <w:p w14:paraId="4E196054" w14:textId="77777777" w:rsidR="00A152B8" w:rsidRDefault="00A152B8">
            <w:pPr>
              <w:snapToGrid w:val="0"/>
              <w:rPr>
                <w:ins w:id="699" w:author="John S. Biggins" w:date="2023-09-28T15:51:00Z"/>
              </w:rPr>
            </w:pPr>
          </w:p>
        </w:tc>
      </w:tr>
    </w:tbl>
    <w:p w14:paraId="66DE8F13" w14:textId="77777777" w:rsidR="00A152B8" w:rsidRDefault="00A152B8" w:rsidP="00A152B8">
      <w:pPr>
        <w:rPr>
          <w:ins w:id="700" w:author="John S. Biggins" w:date="2023-09-28T15:51:00Z"/>
        </w:rPr>
      </w:pPr>
    </w:p>
    <w:p w14:paraId="0323BC13" w14:textId="77777777" w:rsidR="00A152B8" w:rsidRDefault="00A152B8" w:rsidP="00A152B8">
      <w:pPr>
        <w:rPr>
          <w:ins w:id="701" w:author="John S. Biggins" w:date="2023-09-28T15:51:00Z"/>
        </w:rPr>
      </w:pPr>
    </w:p>
    <w:p w14:paraId="0CF2D529" w14:textId="77777777" w:rsidR="00A152B8" w:rsidRDefault="00A152B8" w:rsidP="00A152B8">
      <w:pPr>
        <w:rPr>
          <w:ins w:id="702" w:author="John S. Biggins" w:date="2023-09-28T15:51:00Z"/>
        </w:rPr>
      </w:pPr>
      <w:ins w:id="703" w:author="John S. Biggins" w:date="2023-09-28T15:51:00Z">
        <w:r>
          <w:t>Low damping.......................................................................................................................</w:t>
        </w:r>
      </w:ins>
    </w:p>
    <w:p w14:paraId="5AE83879" w14:textId="77777777" w:rsidR="00A152B8" w:rsidRDefault="00A152B8" w:rsidP="00A152B8">
      <w:pPr>
        <w:spacing w:before="240"/>
        <w:rPr>
          <w:ins w:id="704" w:author="John S. Biggins" w:date="2023-09-28T15:51:00Z"/>
          <w:lang w:val="en-GB"/>
        </w:rPr>
      </w:pPr>
      <w:ins w:id="705" w:author="John S. Biggins" w:date="2023-09-28T15:51:00Z">
        <w:r>
          <w:rPr>
            <w:lang w:val="en-GB"/>
          </w:rPr>
          <w:t>.............................................................................................................................................</w:t>
        </w:r>
      </w:ins>
    </w:p>
    <w:p w14:paraId="19CB5BBB" w14:textId="77777777" w:rsidR="00A152B8" w:rsidRDefault="00A152B8" w:rsidP="00A152B8">
      <w:pPr>
        <w:spacing w:before="240"/>
        <w:rPr>
          <w:ins w:id="706" w:author="John S. Biggins" w:date="2023-09-28T15:51:00Z"/>
          <w:lang w:val="en-GB"/>
        </w:rPr>
      </w:pPr>
      <w:ins w:id="707" w:author="John S. Biggins" w:date="2023-09-28T15:51:00Z">
        <w:r>
          <w:rPr>
            <w:lang w:val="en-GB"/>
          </w:rPr>
          <w:t>.............................................................................................................................................</w:t>
        </w:r>
      </w:ins>
    </w:p>
    <w:p w14:paraId="298AE110" w14:textId="77777777" w:rsidR="00A152B8" w:rsidRDefault="00A152B8" w:rsidP="00A152B8">
      <w:pPr>
        <w:rPr>
          <w:ins w:id="708" w:author="John S. Biggins" w:date="2023-09-28T15:51:00Z"/>
        </w:rPr>
      </w:pPr>
    </w:p>
    <w:p w14:paraId="4FE8EB44" w14:textId="77777777" w:rsidR="00A152B8" w:rsidRDefault="00A152B8" w:rsidP="00A152B8">
      <w:pPr>
        <w:rPr>
          <w:ins w:id="709" w:author="John S. Biggins" w:date="2023-09-28T15:51:00Z"/>
        </w:rPr>
      </w:pPr>
      <w:ins w:id="710" w:author="John S. Biggins" w:date="2023-09-28T15:51:00Z">
        <w:r>
          <w:t>Optimal damping.................................................................................................................</w:t>
        </w:r>
      </w:ins>
    </w:p>
    <w:p w14:paraId="35968258" w14:textId="77777777" w:rsidR="00A152B8" w:rsidRDefault="00A152B8" w:rsidP="00A152B8">
      <w:pPr>
        <w:spacing w:before="240"/>
        <w:rPr>
          <w:ins w:id="711" w:author="John S. Biggins" w:date="2023-09-28T15:51:00Z"/>
          <w:lang w:val="en-GB"/>
        </w:rPr>
      </w:pPr>
      <w:ins w:id="712" w:author="John S. Biggins" w:date="2023-09-28T15:51:00Z">
        <w:r>
          <w:rPr>
            <w:lang w:val="en-GB"/>
          </w:rPr>
          <w:t>.............................................................................................................................................</w:t>
        </w:r>
      </w:ins>
    </w:p>
    <w:p w14:paraId="6A13405C" w14:textId="77777777" w:rsidR="00A152B8" w:rsidRDefault="00A152B8" w:rsidP="00A152B8">
      <w:pPr>
        <w:spacing w:before="240"/>
        <w:rPr>
          <w:ins w:id="713" w:author="John S. Biggins" w:date="2023-09-28T15:51:00Z"/>
          <w:lang w:val="en-GB"/>
        </w:rPr>
      </w:pPr>
      <w:ins w:id="714" w:author="John S. Biggins" w:date="2023-09-28T15:51:00Z">
        <w:r>
          <w:rPr>
            <w:lang w:val="en-GB"/>
          </w:rPr>
          <w:t>.............................................................................................................................................</w:t>
        </w:r>
      </w:ins>
    </w:p>
    <w:p w14:paraId="7F98F3D1" w14:textId="77777777" w:rsidR="00A152B8" w:rsidRDefault="00A152B8" w:rsidP="00A152B8">
      <w:pPr>
        <w:rPr>
          <w:ins w:id="715" w:author="John S. Biggins" w:date="2023-09-28T15:51:00Z"/>
        </w:rPr>
      </w:pPr>
      <w:ins w:id="716" w:author="John S. Biggins" w:date="2023-09-28T15:51:00Z">
        <w:r>
          <w:br/>
          <w:t>High damping .....................................................................................................................</w:t>
        </w:r>
      </w:ins>
    </w:p>
    <w:p w14:paraId="29CE966F" w14:textId="77777777" w:rsidR="00A152B8" w:rsidRDefault="00A152B8" w:rsidP="00A152B8">
      <w:pPr>
        <w:spacing w:before="240"/>
        <w:rPr>
          <w:ins w:id="717" w:author="John S. Biggins" w:date="2023-09-28T15:51:00Z"/>
          <w:lang w:val="en-GB"/>
        </w:rPr>
      </w:pPr>
      <w:ins w:id="718" w:author="John S. Biggins" w:date="2023-09-28T15:51:00Z">
        <w:r>
          <w:rPr>
            <w:lang w:val="en-GB"/>
          </w:rPr>
          <w:t>.............................................................................................................................................</w:t>
        </w:r>
      </w:ins>
    </w:p>
    <w:p w14:paraId="756DDD63" w14:textId="77777777" w:rsidR="00A152B8" w:rsidRPr="00BC4835" w:rsidRDefault="00A152B8" w:rsidP="00A152B8">
      <w:pPr>
        <w:spacing w:before="240"/>
        <w:rPr>
          <w:ins w:id="719" w:author="John S. Biggins" w:date="2023-09-28T15:51:00Z"/>
          <w:lang w:val="en-GB"/>
        </w:rPr>
      </w:pPr>
      <w:ins w:id="720" w:author="John S. Biggins" w:date="2023-09-28T15:51:00Z">
        <w:r>
          <w:rPr>
            <w:lang w:val="en-GB"/>
          </w:rPr>
          <w:t>.............................................................................................................................................</w:t>
        </w:r>
      </w:ins>
    </w:p>
    <w:p w14:paraId="12D32098" w14:textId="77777777" w:rsidR="00A152B8" w:rsidRDefault="00A152B8" w:rsidP="00A152B8">
      <w:pPr>
        <w:spacing w:before="240"/>
        <w:rPr>
          <w:ins w:id="721" w:author="John S. Biggins" w:date="2023-09-28T15:51:00Z"/>
          <w:lang w:val="en-GB"/>
        </w:rPr>
      </w:pPr>
    </w:p>
    <w:p w14:paraId="489623D6" w14:textId="77777777" w:rsidR="00A152B8" w:rsidRDefault="00A152B8" w:rsidP="00A152B8">
      <w:pPr>
        <w:rPr>
          <w:ins w:id="722" w:author="John S. Biggins" w:date="2023-09-28T15:51:00Z"/>
        </w:rPr>
      </w:pPr>
      <w:ins w:id="723" w:author="John S. Biggins" w:date="2023-09-28T15:51:00Z">
        <w:r>
          <w:t>6.  Can you think of a way to improve the effectiveness of the dynamic vibration absorber?  (Hint: looking at the Appendix opposite might help!)</w:t>
        </w:r>
      </w:ins>
    </w:p>
    <w:p w14:paraId="42E9A08F" w14:textId="77777777" w:rsidR="00A152B8" w:rsidRDefault="00A152B8" w:rsidP="00A152B8">
      <w:pPr>
        <w:spacing w:before="240"/>
        <w:rPr>
          <w:ins w:id="724" w:author="John S. Biggins" w:date="2023-09-28T15:51:00Z"/>
          <w:lang w:val="en-GB"/>
        </w:rPr>
      </w:pPr>
      <w:ins w:id="725" w:author="John S. Biggins" w:date="2023-09-28T15:51:00Z">
        <w:r>
          <w:rPr>
            <w:lang w:val="en-GB"/>
          </w:rPr>
          <w:t>.............................................................................................................................................</w:t>
        </w:r>
      </w:ins>
    </w:p>
    <w:p w14:paraId="17C1634C" w14:textId="77777777" w:rsidR="00A152B8" w:rsidRDefault="00A152B8" w:rsidP="00A152B8">
      <w:pPr>
        <w:spacing w:before="240"/>
        <w:rPr>
          <w:ins w:id="726" w:author="John S. Biggins" w:date="2023-09-28T15:51:00Z"/>
          <w:lang w:val="en-GB"/>
        </w:rPr>
      </w:pPr>
      <w:ins w:id="727" w:author="John S. Biggins" w:date="2023-09-28T15:51:00Z">
        <w:r>
          <w:rPr>
            <w:lang w:val="en-GB"/>
          </w:rPr>
          <w:t>.............................................................................................................................................</w:t>
        </w:r>
      </w:ins>
    </w:p>
    <w:p w14:paraId="710B09D0" w14:textId="77777777" w:rsidR="00A152B8" w:rsidRDefault="00A152B8" w:rsidP="00A152B8">
      <w:pPr>
        <w:spacing w:before="240"/>
        <w:rPr>
          <w:ins w:id="728" w:author="John S. Biggins" w:date="2023-09-28T15:51:00Z"/>
          <w:lang w:val="en-GB"/>
        </w:rPr>
      </w:pPr>
      <w:ins w:id="729" w:author="John S. Biggins" w:date="2023-09-28T15:51:00Z">
        <w:r>
          <w:rPr>
            <w:lang w:val="en-GB"/>
          </w:rPr>
          <w:t>.............................................................................................................................................</w:t>
        </w:r>
      </w:ins>
    </w:p>
    <w:p w14:paraId="4F845B09" w14:textId="77777777" w:rsidR="00A152B8" w:rsidRDefault="00A152B8" w:rsidP="00A152B8">
      <w:pPr>
        <w:spacing w:before="240"/>
        <w:rPr>
          <w:ins w:id="730" w:author="John S. Biggins" w:date="2023-09-28T15:51:00Z"/>
          <w:lang w:val="en-GB"/>
        </w:rPr>
      </w:pPr>
      <w:ins w:id="731" w:author="John S. Biggins" w:date="2023-09-28T15:51:00Z">
        <w:r>
          <w:rPr>
            <w:lang w:val="en-GB"/>
          </w:rPr>
          <w:t>.............................................................................................................................................</w:t>
        </w:r>
      </w:ins>
    </w:p>
    <w:p w14:paraId="23A54675" w14:textId="77777777" w:rsidR="00A152B8" w:rsidRDefault="00A152B8" w:rsidP="00A152B8">
      <w:pPr>
        <w:spacing w:before="240"/>
        <w:rPr>
          <w:ins w:id="732" w:author="John S. Biggins" w:date="2023-09-28T15:51:00Z"/>
          <w:lang w:val="en-GB"/>
        </w:rPr>
      </w:pPr>
      <w:ins w:id="733" w:author="John S. Biggins" w:date="2023-09-28T15:51:00Z">
        <w:r>
          <w:rPr>
            <w:lang w:val="en-GB"/>
          </w:rPr>
          <w:t>.............................................................................................................................................</w:t>
        </w:r>
      </w:ins>
    </w:p>
    <w:p w14:paraId="168CB658" w14:textId="77777777" w:rsidR="00A152B8" w:rsidRDefault="00A152B8" w:rsidP="00A152B8">
      <w:pPr>
        <w:spacing w:before="240"/>
        <w:rPr>
          <w:ins w:id="734" w:author="John S. Biggins" w:date="2023-09-28T15:51:00Z"/>
          <w:lang w:val="en-GB"/>
        </w:rPr>
      </w:pPr>
    </w:p>
    <w:p w14:paraId="2F3C1E85" w14:textId="77777777" w:rsidR="00A152B8" w:rsidRDefault="00A152B8" w:rsidP="00A152B8">
      <w:pPr>
        <w:spacing w:before="240"/>
        <w:rPr>
          <w:ins w:id="735" w:author="John S. Biggins" w:date="2023-09-28T15:51:00Z"/>
          <w:lang w:val="en-GB"/>
        </w:rPr>
      </w:pPr>
    </w:p>
    <w:p w14:paraId="306B91E9" w14:textId="77777777" w:rsidR="00A152B8" w:rsidRDefault="00A152B8" w:rsidP="00A152B8">
      <w:pPr>
        <w:spacing w:before="240"/>
        <w:rPr>
          <w:ins w:id="736" w:author="John S. Biggins" w:date="2023-09-28T15:51:00Z"/>
          <w:lang w:val="en-GB"/>
        </w:rPr>
      </w:pPr>
      <w:ins w:id="737" w:author="John S. Biggins" w:date="2023-09-28T15:51:00Z">
        <w:r>
          <w:rPr>
            <w:lang w:val="en-GB"/>
          </w:rPr>
          <w:t>JSB 2023, HEMH October 2020, JPT 2019, ALJ 2017, AR / HEMH, 2007</w:t>
        </w:r>
      </w:ins>
    </w:p>
    <w:p w14:paraId="29C956F6" w14:textId="77777777" w:rsidR="00A152B8" w:rsidRDefault="00A152B8" w:rsidP="00A152B8">
      <w:pPr>
        <w:pStyle w:val="Heading1"/>
        <w:rPr>
          <w:ins w:id="738" w:author="John S. Biggins" w:date="2023-09-28T15:51:00Z"/>
        </w:rPr>
      </w:pPr>
      <w:ins w:id="739" w:author="John S. Biggins" w:date="2023-09-28T15:51:00Z">
        <w:r>
          <w:lastRenderedPageBreak/>
          <w:t>Appendix</w:t>
        </w:r>
      </w:ins>
      <w:r w:rsidR="00115DA9">
        <w:t xml:space="preserve"> 1</w:t>
      </w:r>
      <w:ins w:id="740" w:author="John S. Biggins" w:date="2023-09-28T15:51:00Z">
        <w:r>
          <w:t>:    Choice of equivalent mass</w:t>
        </w:r>
      </w:ins>
    </w:p>
    <w:p w14:paraId="2C19E180" w14:textId="77777777" w:rsidR="00A152B8" w:rsidRDefault="00A152B8" w:rsidP="00A152B8">
      <w:pPr>
        <w:spacing w:before="240"/>
        <w:rPr>
          <w:ins w:id="741" w:author="John S. Biggins" w:date="2023-09-28T15:51:00Z"/>
          <w:lang w:val="en-GB"/>
        </w:rPr>
      </w:pPr>
      <w:ins w:id="742" w:author="John S. Biggins" w:date="2023-09-28T15:51:00Z">
        <w:r>
          <w:rPr>
            <w:lang w:val="en-GB"/>
          </w:rPr>
          <w:t>When setting up a simple mass-spring-damper model to simulate the behaviour of a more complex (but lightly damped) system around one of its resonance frequencies, the first goal is to ensure that the model has the same resonance frequency as the real system.  This requires that:</w:t>
        </w:r>
      </w:ins>
    </w:p>
    <w:p w14:paraId="77ECC5EF" w14:textId="77777777" w:rsidR="00A152B8" w:rsidRDefault="00587B53" w:rsidP="00A152B8">
      <w:pPr>
        <w:jc w:val="center"/>
        <w:rPr>
          <w:ins w:id="743" w:author="John S. Biggins" w:date="2023-09-28T15:51:00Z"/>
          <w:rFonts w:ascii="Arial" w:hAnsi="Arial" w:cs="Arial"/>
          <w:sz w:val="20"/>
          <w:szCs w:val="20"/>
          <w:lang w:val="en-GB"/>
        </w:rPr>
      </w:pPr>
      <w:ins w:id="744" w:author="John S. Biggins" w:date="2023-09-28T15:51:00Z">
        <w:r w:rsidRPr="000467AF">
          <w:rPr>
            <w:rFonts w:ascii="Arial" w:hAnsi="Arial" w:cs="Arial"/>
            <w:noProof/>
            <w:position w:val="-26"/>
            <w:sz w:val="20"/>
            <w:szCs w:val="20"/>
            <w:lang w:val="en-GB"/>
          </w:rPr>
          <w:object w:dxaOrig="1000" w:dyaOrig="680" w14:anchorId="2EB9E365">
            <v:shape id="_x0000_i1028" type="#_x0000_t75" alt="" style="width:50.25pt;height:33.95pt;mso-width-percent:0;mso-height-percent:0;mso-width-percent:0;mso-height-percent:0" o:ole="">
              <v:imagedata r:id="rId114" o:title=""/>
            </v:shape>
            <o:OLEObject Type="Embed" ProgID="Equation.3" ShapeID="_x0000_i1028" DrawAspect="Content" ObjectID="_1757508762" r:id="rId115"/>
          </w:object>
        </w:r>
      </w:ins>
    </w:p>
    <w:p w14:paraId="51726B3E" w14:textId="77777777" w:rsidR="00A152B8" w:rsidRDefault="00A152B8" w:rsidP="00A152B8">
      <w:pPr>
        <w:rPr>
          <w:ins w:id="745" w:author="John S. Biggins" w:date="2023-09-28T15:51:00Z"/>
          <w:rFonts w:cs="Arial"/>
          <w:lang w:val="en-GB"/>
        </w:rPr>
      </w:pPr>
      <w:ins w:id="746" w:author="John S. Biggins" w:date="2023-09-28T15:51:00Z">
        <w:r>
          <w:rPr>
            <w:rFonts w:cs="Arial"/>
            <w:lang w:val="en-GB"/>
          </w:rPr>
          <w:t xml:space="preserve">where </w:t>
        </w:r>
        <w:r>
          <w:rPr>
            <w:rFonts w:cs="Arial"/>
            <w:i/>
            <w:iCs/>
            <w:lang w:val="en-GB"/>
          </w:rPr>
          <w:t>m</w:t>
        </w:r>
        <w:r w:rsidRPr="000467AF">
          <w:rPr>
            <w:rFonts w:cs="Arial"/>
            <w:i/>
            <w:iCs/>
            <w:lang w:val="en-GB"/>
          </w:rPr>
          <w:t>'</w:t>
        </w:r>
        <w:r>
          <w:rPr>
            <w:rFonts w:cs="Arial"/>
            <w:lang w:val="en-GB"/>
          </w:rPr>
          <w:t xml:space="preserve"> and </w:t>
        </w:r>
        <w:r w:rsidRPr="000467AF">
          <w:rPr>
            <w:rFonts w:cs="Arial"/>
            <w:i/>
            <w:iCs/>
            <w:lang w:val="en-GB"/>
          </w:rPr>
          <w:t>k'</w:t>
        </w:r>
        <w:r>
          <w:rPr>
            <w:rFonts w:cs="Arial"/>
            <w:lang w:val="en-GB"/>
          </w:rPr>
          <w:t xml:space="preserve"> are the equivalent mass and spring values in the model, and </w:t>
        </w:r>
        <w:r w:rsidRPr="000467AF">
          <w:rPr>
            <w:rFonts w:ascii="Symbol" w:hAnsi="Symbol" w:cs="Arial"/>
            <w:i/>
            <w:iCs/>
            <w:lang w:val="en-GB"/>
          </w:rPr>
          <w:t></w:t>
        </w:r>
        <w:r w:rsidRPr="000467AF">
          <w:rPr>
            <w:rFonts w:cs="Arial"/>
            <w:i/>
            <w:iCs/>
            <w:vertAlign w:val="subscript"/>
            <w:lang w:val="en-GB"/>
          </w:rPr>
          <w:t>n</w:t>
        </w:r>
        <w:r>
          <w:rPr>
            <w:rFonts w:cs="Arial"/>
            <w:lang w:val="en-GB"/>
          </w:rPr>
          <w:t xml:space="preserve"> is the required resonance frequency.  This ratio can be achieved by choosing either a small mass and a weak spring, or a larger mass and a stiffer spring.  If the model is going to be used to predict the effectiveness of a vibration absorber (as in this experiment), then it is necessary to choose values for </w:t>
        </w:r>
        <w:r w:rsidRPr="00A2688A">
          <w:rPr>
            <w:rFonts w:cs="Arial"/>
            <w:i/>
            <w:lang w:val="en-GB"/>
          </w:rPr>
          <w:t>k</w:t>
        </w:r>
        <w:r w:rsidRPr="000467AF">
          <w:rPr>
            <w:rFonts w:cs="Arial"/>
            <w:i/>
            <w:iCs/>
            <w:lang w:val="en-GB"/>
          </w:rPr>
          <w:t>'</w:t>
        </w:r>
        <w:r>
          <w:rPr>
            <w:rFonts w:cs="Arial"/>
            <w:lang w:val="en-GB"/>
          </w:rPr>
          <w:t xml:space="preserve"> and </w:t>
        </w:r>
        <w:r w:rsidRPr="000467AF">
          <w:rPr>
            <w:rFonts w:cs="Arial"/>
            <w:i/>
            <w:iCs/>
            <w:lang w:val="en-GB"/>
          </w:rPr>
          <w:t>m'</w:t>
        </w:r>
        <w:r>
          <w:rPr>
            <w:rFonts w:cs="Arial"/>
            <w:lang w:val="en-GB"/>
          </w:rPr>
          <w:t xml:space="preserve"> such that the model has the same ‘feel’ as the real system, at the place where the absorber is to be attached.</w:t>
        </w:r>
      </w:ins>
    </w:p>
    <w:p w14:paraId="2D89084F" w14:textId="77777777" w:rsidR="00A152B8" w:rsidRDefault="00A152B8" w:rsidP="00A152B8">
      <w:pPr>
        <w:spacing w:before="240"/>
        <w:rPr>
          <w:ins w:id="747" w:author="John S. Biggins" w:date="2023-09-28T15:51:00Z"/>
          <w:rFonts w:cs="Arial"/>
          <w:lang w:val="en-GB"/>
        </w:rPr>
      </w:pPr>
      <w:ins w:id="748" w:author="John S. Biggins" w:date="2023-09-28T15:51:00Z">
        <w:r>
          <w:rPr>
            <w:rFonts w:cs="Arial"/>
            <w:lang w:val="en-GB"/>
          </w:rPr>
          <w:t>Suppose we are planning to attach the vibration absorber to the second floor of the three-floor building shown in Fig. 3.  We now set up our equivalent model as shown in Fig. A.1.</w:t>
        </w:r>
      </w:ins>
    </w:p>
    <w:p w14:paraId="7D108FEB" w14:textId="77777777" w:rsidR="00A152B8" w:rsidRDefault="00A152B8" w:rsidP="00A152B8">
      <w:pPr>
        <w:spacing w:before="240"/>
        <w:rPr>
          <w:ins w:id="749" w:author="John S. Biggins" w:date="2023-09-28T15:51:00Z"/>
          <w:rFonts w:cs="Arial"/>
          <w:lang w:val="en-GB"/>
        </w:rPr>
      </w:pPr>
      <w:ins w:id="750" w:author="John S. Biggins" w:date="2023-09-28T15:51:00Z">
        <w:r>
          <w:rPr>
            <w:rFonts w:cs="Arial"/>
            <w:lang w:val="en-GB"/>
          </w:rPr>
          <w:t xml:space="preserve">The real system consists of </w:t>
        </w:r>
        <w:proofErr w:type="gramStart"/>
        <w:r>
          <w:rPr>
            <w:rFonts w:cs="Arial"/>
            <w:lang w:val="en-GB"/>
          </w:rPr>
          <w:t>thee</w:t>
        </w:r>
        <w:proofErr w:type="gramEnd"/>
        <w:r>
          <w:rPr>
            <w:rFonts w:cs="Arial"/>
            <w:lang w:val="en-GB"/>
          </w:rPr>
          <w:t xml:space="preserve"> equal masses connected together by springs of equal stiffness.  The theory taught in the IA vibrations course can be used to calculate the modal shape of the system at its first natural frequency.  The results of this calculation (easy to obtain in </w:t>
        </w:r>
        <w:proofErr w:type="spellStart"/>
        <w:r>
          <w:rPr>
            <w:rFonts w:cs="Arial"/>
            <w:lang w:val="en-GB"/>
          </w:rPr>
          <w:t>Matlab</w:t>
        </w:r>
        <w:proofErr w:type="spellEnd"/>
        <w:r>
          <w:rPr>
            <w:rFonts w:cs="Arial"/>
            <w:lang w:val="en-GB"/>
          </w:rPr>
          <w:t>) are shown below.</w:t>
        </w:r>
      </w:ins>
    </w:p>
    <w:p w14:paraId="7F6E26AC" w14:textId="77777777" w:rsidR="00A152B8" w:rsidRDefault="00405347" w:rsidP="00A152B8">
      <w:pPr>
        <w:spacing w:before="240"/>
        <w:rPr>
          <w:ins w:id="751" w:author="John S. Biggins" w:date="2023-09-28T15:51:00Z"/>
          <w:lang w:val="en-GB"/>
        </w:rPr>
      </w:pPr>
      <w:ins w:id="752" w:author="John S. Biggins" w:date="2023-09-28T15:51:00Z">
        <w:r>
          <w:rPr>
            <w:noProof/>
          </w:rPr>
          <mc:AlternateContent>
            <mc:Choice Requires="wps">
              <w:drawing>
                <wp:anchor distT="4294967294" distB="4294967294" distL="114300" distR="114300" simplePos="0" relativeHeight="251655680" behindDoc="0" locked="0" layoutInCell="1" allowOverlap="1" wp14:anchorId="3A31E5F0" wp14:editId="602D68AB">
                  <wp:simplePos x="0" y="0"/>
                  <wp:positionH relativeFrom="column">
                    <wp:posOffset>2620645</wp:posOffset>
                  </wp:positionH>
                  <wp:positionV relativeFrom="paragraph">
                    <wp:posOffset>6388099</wp:posOffset>
                  </wp:positionV>
                  <wp:extent cx="434340" cy="0"/>
                  <wp:effectExtent l="0" t="50800" r="0" b="50800"/>
                  <wp:wrapNone/>
                  <wp:docPr id="498639125" name="Straight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4340" cy="0"/>
                          </a:xfrm>
                          <a:prstGeom prst="line">
                            <a:avLst/>
                          </a:prstGeom>
                          <a:noFill/>
                          <a:ln w="6350">
                            <a:solidFill>
                              <a:srgbClr val="000000"/>
                            </a:solidFill>
                            <a:round/>
                            <a:headEnd type="triangle" w="sm" len="med"/>
                            <a:tailEnd type="triangle" w="sm" len="med"/>
                          </a:ln>
                          <a:effectLst/>
                        </wps:spPr>
                        <wps:bodyPr/>
                      </wps:wsp>
                    </a:graphicData>
                  </a:graphic>
                  <wp14:sizeRelH relativeFrom="page">
                    <wp14:pctWidth>0</wp14:pctWidth>
                  </wp14:sizeRelH>
                  <wp14:sizeRelV relativeFrom="page">
                    <wp14:pctHeight>0</wp14:pctHeight>
                  </wp14:sizeRelV>
                </wp:anchor>
              </w:drawing>
            </mc:Choice>
            <mc:Fallback>
              <w:pict>
                <v:line w14:anchorId="453DCBAA" id="Straight Connector 37" o:spid="_x0000_s1026" style="position:absolute;z-index:251655680;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206.35pt,503pt" to="240.55pt,5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" strokeweight=".5pt">
                  <v:stroke startarrow="block" startarrowwidth="narrow" endarrow="block" endarrowwidth="narrow"/>
                  <o:lock v:ext="edit" shapetype="f"/>
                </v:line>
              </w:pict>
            </mc:Fallback>
          </mc:AlternateContent>
        </w:r>
        <w:r>
          <w:rPr>
            <w:noProof/>
          </w:rPr>
          <mc:AlternateContent>
            <mc:Choice Requires="wpc">
              <w:drawing>
                <wp:inline distT="0" distB="0" distL="0" distR="0" wp14:anchorId="21BAB967" wp14:editId="17CF808E">
                  <wp:extent cx="5760720" cy="1575435"/>
                  <wp:effectExtent l="0" t="0" r="0" b="0"/>
                  <wp:docPr id="805" name="Canvas 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49001232" name="Text Box 402"/>
                          <wps:cNvSpPr txBox="1">
                            <a:spLocks/>
                          </wps:cNvSpPr>
                          <wps:spPr bwMode="auto">
                            <a:xfrm>
                              <a:off x="4618990" y="459740"/>
                              <a:ext cx="145415" cy="180975"/>
                            </a:xfrm>
                            <a:prstGeom prst="rect">
                              <a:avLst/>
                            </a:prstGeom>
                            <a:noFill/>
                            <a:ln>
                              <a:noFill/>
                            </a:ln>
                            <a:effectLst/>
                          </wps:spPr>
                          <wps:txbx>
                            <w:txbxContent>
                              <w:p w14:paraId="4FCF2266" w14:textId="77777777" w:rsidR="00A152B8" w:rsidRPr="00DD3AC2" w:rsidRDefault="00A152B8" w:rsidP="00A152B8">
                                <w:pPr>
                                  <w:rPr>
                                    <w:i/>
                                    <w:iCs/>
                                    <w:lang w:val="en-GB"/>
                                  </w:rPr>
                                </w:pPr>
                                <w:r w:rsidRPr="00DD3AC2">
                                  <w:rPr>
                                    <w:i/>
                                    <w:iCs/>
                                    <w:lang w:val="en-GB"/>
                                  </w:rPr>
                                  <w:t>a</w:t>
                                </w:r>
                              </w:p>
                            </w:txbxContent>
                          </wps:txbx>
                          <wps:bodyPr rot="0" vert="horz" wrap="square" lIns="0" tIns="0" rIns="0" bIns="0" anchor="t" anchorCtr="0" upright="1">
                            <a:noAutofit/>
                          </wps:bodyPr>
                        </wps:wsp>
                        <wps:wsp>
                          <wps:cNvPr id="1716370752" name="Rectangle 355"/>
                          <wps:cNvSpPr>
                            <a:spLocks/>
                          </wps:cNvSpPr>
                          <wps:spPr bwMode="auto">
                            <a:xfrm>
                              <a:off x="579120" y="163830"/>
                              <a:ext cx="796290" cy="73025"/>
                            </a:xfrm>
                            <a:prstGeom prst="rect">
                              <a:avLst/>
                            </a:prstGeom>
                            <a:noFill/>
                            <a:ln w="9525" algn="ctr">
                              <a:solidFill>
                                <a:srgbClr val="000000"/>
                              </a:solidFill>
                              <a:miter lim="800000"/>
                              <a:headEnd/>
                              <a:tailEnd/>
                            </a:ln>
                            <a:effectLst/>
                          </wps:spPr>
                          <wps:bodyPr rot="0" vert="horz" wrap="square" lIns="0" tIns="0" rIns="0" bIns="0" anchor="t" anchorCtr="0" upright="1">
                            <a:noAutofit/>
                          </wps:bodyPr>
                        </wps:wsp>
                        <wps:wsp>
                          <wps:cNvPr id="102062801" name="Rectangle 356"/>
                          <wps:cNvSpPr>
                            <a:spLocks/>
                          </wps:cNvSpPr>
                          <wps:spPr bwMode="auto">
                            <a:xfrm>
                              <a:off x="723900" y="598170"/>
                              <a:ext cx="796925" cy="71755"/>
                            </a:xfrm>
                            <a:prstGeom prst="rect">
                              <a:avLst/>
                            </a:prstGeom>
                            <a:noFill/>
                            <a:ln w="9525" algn="ctr">
                              <a:solidFill>
                                <a:srgbClr val="000000"/>
                              </a:solidFill>
                              <a:miter lim="800000"/>
                              <a:headEnd/>
                              <a:tailEnd/>
                            </a:ln>
                            <a:effectLst/>
                          </wps:spPr>
                          <wps:bodyPr rot="0" vert="horz" wrap="square" lIns="0" tIns="0" rIns="0" bIns="0" anchor="t" anchorCtr="0" upright="1">
                            <a:noAutofit/>
                          </wps:bodyPr>
                        </wps:wsp>
                        <wps:wsp>
                          <wps:cNvPr id="439062635" name="Rectangle 357"/>
                          <wps:cNvSpPr>
                            <a:spLocks/>
                          </wps:cNvSpPr>
                          <wps:spPr bwMode="auto">
                            <a:xfrm>
                              <a:off x="868680" y="1032510"/>
                              <a:ext cx="796925" cy="73025"/>
                            </a:xfrm>
                            <a:prstGeom prst="rect">
                              <a:avLst/>
                            </a:prstGeom>
                            <a:noFill/>
                            <a:ln w="9525" algn="ctr">
                              <a:solidFill>
                                <a:srgbClr val="000000"/>
                              </a:solidFill>
                              <a:miter lim="800000"/>
                              <a:headEnd/>
                              <a:tailEnd/>
                            </a:ln>
                            <a:effectLst/>
                          </wps:spPr>
                          <wps:bodyPr rot="0" vert="horz" wrap="square" lIns="0" tIns="0" rIns="0" bIns="0" anchor="t" anchorCtr="0" upright="1">
                            <a:noAutofit/>
                          </wps:bodyPr>
                        </wps:wsp>
                        <wps:wsp>
                          <wps:cNvPr id="2114065535" name="Freeform 358"/>
                          <wps:cNvSpPr>
                            <a:spLocks/>
                          </wps:cNvSpPr>
                          <wps:spPr bwMode="auto">
                            <a:xfrm>
                              <a:off x="648335" y="236855"/>
                              <a:ext cx="149225" cy="361315"/>
                            </a:xfrm>
                            <a:custGeom>
                              <a:avLst/>
                              <a:gdLst>
                                <a:gd name="T0" fmla="*/ 8 w 236"/>
                                <a:gd name="T1" fmla="*/ 0 h 569"/>
                                <a:gd name="T2" fmla="*/ 32 w 236"/>
                                <a:gd name="T3" fmla="*/ 175 h 569"/>
                                <a:gd name="T4" fmla="*/ 202 w 236"/>
                                <a:gd name="T5" fmla="*/ 355 h 569"/>
                                <a:gd name="T6" fmla="*/ 234 w 236"/>
                                <a:gd name="T7" fmla="*/ 569 h 569"/>
                              </a:gdLst>
                              <a:ahLst/>
                              <a:cxnLst>
                                <a:cxn ang="0">
                                  <a:pos x="T0" y="T1"/>
                                </a:cxn>
                                <a:cxn ang="0">
                                  <a:pos x="T2" y="T3"/>
                                </a:cxn>
                                <a:cxn ang="0">
                                  <a:pos x="T4" y="T5"/>
                                </a:cxn>
                                <a:cxn ang="0">
                                  <a:pos x="T6" y="T7"/>
                                </a:cxn>
                              </a:cxnLst>
                              <a:rect l="0" t="0" r="r" b="b"/>
                              <a:pathLst>
                                <a:path w="236" h="569">
                                  <a:moveTo>
                                    <a:pt x="8" y="0"/>
                                  </a:moveTo>
                                  <a:cubicBezTo>
                                    <a:pt x="12" y="29"/>
                                    <a:pt x="0" y="116"/>
                                    <a:pt x="32" y="175"/>
                                  </a:cubicBezTo>
                                  <a:cubicBezTo>
                                    <a:pt x="64" y="234"/>
                                    <a:pt x="168" y="289"/>
                                    <a:pt x="202" y="355"/>
                                  </a:cubicBezTo>
                                  <a:cubicBezTo>
                                    <a:pt x="236" y="421"/>
                                    <a:pt x="227" y="525"/>
                                    <a:pt x="234" y="569"/>
                                  </a:cubicBezTo>
                                </a:path>
                              </a:pathLst>
                            </a:custGeom>
                            <a:noFill/>
                            <a:ln w="9525" cap="flat" cmpd="sng">
                              <a:solidFill>
                                <a:srgbClr val="000000"/>
                              </a:solidFill>
                              <a:prstDash val="solid"/>
                              <a:round/>
                              <a:headEnd/>
                              <a:tailEnd/>
                            </a:ln>
                            <a:effectLst/>
                          </wps:spPr>
                          <wps:bodyPr rot="0" vert="horz" wrap="square" lIns="0" tIns="0" rIns="0" bIns="0" anchor="t" anchorCtr="0" upright="1">
                            <a:noAutofit/>
                          </wps:bodyPr>
                        </wps:wsp>
                        <wps:wsp>
                          <wps:cNvPr id="1948276148" name="Freeform 359"/>
                          <wps:cNvSpPr>
                            <a:spLocks/>
                          </wps:cNvSpPr>
                          <wps:spPr bwMode="auto">
                            <a:xfrm>
                              <a:off x="1266825" y="236855"/>
                              <a:ext cx="149225" cy="359410"/>
                            </a:xfrm>
                            <a:custGeom>
                              <a:avLst/>
                              <a:gdLst>
                                <a:gd name="T0" fmla="*/ 8 w 236"/>
                                <a:gd name="T1" fmla="*/ 0 h 569"/>
                                <a:gd name="T2" fmla="*/ 32 w 236"/>
                                <a:gd name="T3" fmla="*/ 175 h 569"/>
                                <a:gd name="T4" fmla="*/ 202 w 236"/>
                                <a:gd name="T5" fmla="*/ 355 h 569"/>
                                <a:gd name="T6" fmla="*/ 234 w 236"/>
                                <a:gd name="T7" fmla="*/ 569 h 569"/>
                              </a:gdLst>
                              <a:ahLst/>
                              <a:cxnLst>
                                <a:cxn ang="0">
                                  <a:pos x="T0" y="T1"/>
                                </a:cxn>
                                <a:cxn ang="0">
                                  <a:pos x="T2" y="T3"/>
                                </a:cxn>
                                <a:cxn ang="0">
                                  <a:pos x="T4" y="T5"/>
                                </a:cxn>
                                <a:cxn ang="0">
                                  <a:pos x="T6" y="T7"/>
                                </a:cxn>
                              </a:cxnLst>
                              <a:rect l="0" t="0" r="r" b="b"/>
                              <a:pathLst>
                                <a:path w="236" h="569">
                                  <a:moveTo>
                                    <a:pt x="8" y="0"/>
                                  </a:moveTo>
                                  <a:cubicBezTo>
                                    <a:pt x="12" y="29"/>
                                    <a:pt x="0" y="116"/>
                                    <a:pt x="32" y="175"/>
                                  </a:cubicBezTo>
                                  <a:cubicBezTo>
                                    <a:pt x="64" y="234"/>
                                    <a:pt x="168" y="289"/>
                                    <a:pt x="202" y="355"/>
                                  </a:cubicBezTo>
                                  <a:cubicBezTo>
                                    <a:pt x="236" y="421"/>
                                    <a:pt x="227" y="525"/>
                                    <a:pt x="234" y="569"/>
                                  </a:cubicBezTo>
                                </a:path>
                              </a:pathLst>
                            </a:custGeom>
                            <a:noFill/>
                            <a:ln w="9525" cap="flat" cmpd="sng">
                              <a:solidFill>
                                <a:srgbClr val="000000"/>
                              </a:solidFill>
                              <a:prstDash val="solid"/>
                              <a:round/>
                              <a:headEnd/>
                              <a:tailEnd/>
                            </a:ln>
                            <a:effectLst/>
                          </wps:spPr>
                          <wps:bodyPr rot="0" vert="horz" wrap="square" lIns="0" tIns="0" rIns="0" bIns="0" anchor="t" anchorCtr="0" upright="1">
                            <a:noAutofit/>
                          </wps:bodyPr>
                        </wps:wsp>
                        <wps:wsp>
                          <wps:cNvPr id="241005474" name="Freeform 360"/>
                          <wps:cNvSpPr>
                            <a:spLocks/>
                          </wps:cNvSpPr>
                          <wps:spPr bwMode="auto">
                            <a:xfrm>
                              <a:off x="796290" y="669925"/>
                              <a:ext cx="149225" cy="361950"/>
                            </a:xfrm>
                            <a:custGeom>
                              <a:avLst/>
                              <a:gdLst>
                                <a:gd name="T0" fmla="*/ 8 w 236"/>
                                <a:gd name="T1" fmla="*/ 0 h 569"/>
                                <a:gd name="T2" fmla="*/ 32 w 236"/>
                                <a:gd name="T3" fmla="*/ 175 h 569"/>
                                <a:gd name="T4" fmla="*/ 202 w 236"/>
                                <a:gd name="T5" fmla="*/ 355 h 569"/>
                                <a:gd name="T6" fmla="*/ 234 w 236"/>
                                <a:gd name="T7" fmla="*/ 569 h 569"/>
                              </a:gdLst>
                              <a:ahLst/>
                              <a:cxnLst>
                                <a:cxn ang="0">
                                  <a:pos x="T0" y="T1"/>
                                </a:cxn>
                                <a:cxn ang="0">
                                  <a:pos x="T2" y="T3"/>
                                </a:cxn>
                                <a:cxn ang="0">
                                  <a:pos x="T4" y="T5"/>
                                </a:cxn>
                                <a:cxn ang="0">
                                  <a:pos x="T6" y="T7"/>
                                </a:cxn>
                              </a:cxnLst>
                              <a:rect l="0" t="0" r="r" b="b"/>
                              <a:pathLst>
                                <a:path w="236" h="569">
                                  <a:moveTo>
                                    <a:pt x="8" y="0"/>
                                  </a:moveTo>
                                  <a:cubicBezTo>
                                    <a:pt x="12" y="29"/>
                                    <a:pt x="0" y="116"/>
                                    <a:pt x="32" y="175"/>
                                  </a:cubicBezTo>
                                  <a:cubicBezTo>
                                    <a:pt x="64" y="234"/>
                                    <a:pt x="168" y="289"/>
                                    <a:pt x="202" y="355"/>
                                  </a:cubicBezTo>
                                  <a:cubicBezTo>
                                    <a:pt x="236" y="421"/>
                                    <a:pt x="227" y="525"/>
                                    <a:pt x="234" y="569"/>
                                  </a:cubicBezTo>
                                </a:path>
                              </a:pathLst>
                            </a:custGeom>
                            <a:noFill/>
                            <a:ln w="9525" cap="flat" cmpd="sng">
                              <a:solidFill>
                                <a:srgbClr val="000000"/>
                              </a:solidFill>
                              <a:prstDash val="solid"/>
                              <a:round/>
                              <a:headEnd/>
                              <a:tailEnd/>
                            </a:ln>
                            <a:effectLst/>
                          </wps:spPr>
                          <wps:bodyPr rot="0" vert="horz" wrap="square" lIns="0" tIns="0" rIns="0" bIns="0" anchor="t" anchorCtr="0" upright="1">
                            <a:noAutofit/>
                          </wps:bodyPr>
                        </wps:wsp>
                        <wps:wsp>
                          <wps:cNvPr id="373346632" name="Freeform 361"/>
                          <wps:cNvSpPr>
                            <a:spLocks/>
                          </wps:cNvSpPr>
                          <wps:spPr bwMode="auto">
                            <a:xfrm>
                              <a:off x="1411605" y="669925"/>
                              <a:ext cx="149225" cy="361950"/>
                            </a:xfrm>
                            <a:custGeom>
                              <a:avLst/>
                              <a:gdLst>
                                <a:gd name="T0" fmla="*/ 8 w 236"/>
                                <a:gd name="T1" fmla="*/ 0 h 569"/>
                                <a:gd name="T2" fmla="*/ 32 w 236"/>
                                <a:gd name="T3" fmla="*/ 175 h 569"/>
                                <a:gd name="T4" fmla="*/ 202 w 236"/>
                                <a:gd name="T5" fmla="*/ 355 h 569"/>
                                <a:gd name="T6" fmla="*/ 234 w 236"/>
                                <a:gd name="T7" fmla="*/ 569 h 569"/>
                              </a:gdLst>
                              <a:ahLst/>
                              <a:cxnLst>
                                <a:cxn ang="0">
                                  <a:pos x="T0" y="T1"/>
                                </a:cxn>
                                <a:cxn ang="0">
                                  <a:pos x="T2" y="T3"/>
                                </a:cxn>
                                <a:cxn ang="0">
                                  <a:pos x="T4" y="T5"/>
                                </a:cxn>
                                <a:cxn ang="0">
                                  <a:pos x="T6" y="T7"/>
                                </a:cxn>
                              </a:cxnLst>
                              <a:rect l="0" t="0" r="r" b="b"/>
                              <a:pathLst>
                                <a:path w="236" h="569">
                                  <a:moveTo>
                                    <a:pt x="8" y="0"/>
                                  </a:moveTo>
                                  <a:cubicBezTo>
                                    <a:pt x="12" y="29"/>
                                    <a:pt x="0" y="116"/>
                                    <a:pt x="32" y="175"/>
                                  </a:cubicBezTo>
                                  <a:cubicBezTo>
                                    <a:pt x="64" y="234"/>
                                    <a:pt x="168" y="289"/>
                                    <a:pt x="202" y="355"/>
                                  </a:cubicBezTo>
                                  <a:cubicBezTo>
                                    <a:pt x="236" y="421"/>
                                    <a:pt x="227" y="525"/>
                                    <a:pt x="234" y="569"/>
                                  </a:cubicBezTo>
                                </a:path>
                              </a:pathLst>
                            </a:custGeom>
                            <a:noFill/>
                            <a:ln w="9525" cap="flat" cmpd="sng">
                              <a:solidFill>
                                <a:srgbClr val="000000"/>
                              </a:solidFill>
                              <a:prstDash val="solid"/>
                              <a:round/>
                              <a:headEnd/>
                              <a:tailEnd/>
                            </a:ln>
                            <a:effectLst/>
                          </wps:spPr>
                          <wps:bodyPr rot="0" vert="horz" wrap="square" lIns="0" tIns="0" rIns="0" bIns="0" anchor="t" anchorCtr="0" upright="1">
                            <a:noAutofit/>
                          </wps:bodyPr>
                        </wps:wsp>
                        <wps:wsp>
                          <wps:cNvPr id="1286751588" name="Freeform 362"/>
                          <wps:cNvSpPr>
                            <a:spLocks/>
                          </wps:cNvSpPr>
                          <wps:spPr bwMode="auto">
                            <a:xfrm>
                              <a:off x="941070" y="1104900"/>
                              <a:ext cx="149225" cy="360680"/>
                            </a:xfrm>
                            <a:custGeom>
                              <a:avLst/>
                              <a:gdLst>
                                <a:gd name="T0" fmla="*/ 8 w 236"/>
                                <a:gd name="T1" fmla="*/ 0 h 569"/>
                                <a:gd name="T2" fmla="*/ 32 w 236"/>
                                <a:gd name="T3" fmla="*/ 175 h 569"/>
                                <a:gd name="T4" fmla="*/ 202 w 236"/>
                                <a:gd name="T5" fmla="*/ 355 h 569"/>
                                <a:gd name="T6" fmla="*/ 234 w 236"/>
                                <a:gd name="T7" fmla="*/ 569 h 569"/>
                              </a:gdLst>
                              <a:ahLst/>
                              <a:cxnLst>
                                <a:cxn ang="0">
                                  <a:pos x="T0" y="T1"/>
                                </a:cxn>
                                <a:cxn ang="0">
                                  <a:pos x="T2" y="T3"/>
                                </a:cxn>
                                <a:cxn ang="0">
                                  <a:pos x="T4" y="T5"/>
                                </a:cxn>
                                <a:cxn ang="0">
                                  <a:pos x="T6" y="T7"/>
                                </a:cxn>
                              </a:cxnLst>
                              <a:rect l="0" t="0" r="r" b="b"/>
                              <a:pathLst>
                                <a:path w="236" h="569">
                                  <a:moveTo>
                                    <a:pt x="8" y="0"/>
                                  </a:moveTo>
                                  <a:cubicBezTo>
                                    <a:pt x="12" y="29"/>
                                    <a:pt x="0" y="116"/>
                                    <a:pt x="32" y="175"/>
                                  </a:cubicBezTo>
                                  <a:cubicBezTo>
                                    <a:pt x="64" y="234"/>
                                    <a:pt x="168" y="289"/>
                                    <a:pt x="202" y="355"/>
                                  </a:cubicBezTo>
                                  <a:cubicBezTo>
                                    <a:pt x="236" y="421"/>
                                    <a:pt x="227" y="525"/>
                                    <a:pt x="234" y="569"/>
                                  </a:cubicBezTo>
                                </a:path>
                              </a:pathLst>
                            </a:custGeom>
                            <a:noFill/>
                            <a:ln w="9525" cap="flat" cmpd="sng">
                              <a:solidFill>
                                <a:srgbClr val="000000"/>
                              </a:solidFill>
                              <a:prstDash val="solid"/>
                              <a:round/>
                              <a:headEnd/>
                              <a:tailEnd/>
                            </a:ln>
                            <a:effectLst/>
                          </wps:spPr>
                          <wps:bodyPr rot="0" vert="horz" wrap="square" lIns="0" tIns="0" rIns="0" bIns="0" anchor="t" anchorCtr="0" upright="1">
                            <a:noAutofit/>
                          </wps:bodyPr>
                        </wps:wsp>
                        <wps:wsp>
                          <wps:cNvPr id="1339199651" name="Freeform 363"/>
                          <wps:cNvSpPr>
                            <a:spLocks/>
                          </wps:cNvSpPr>
                          <wps:spPr bwMode="auto">
                            <a:xfrm>
                              <a:off x="1556385" y="1104900"/>
                              <a:ext cx="149225" cy="360680"/>
                            </a:xfrm>
                            <a:custGeom>
                              <a:avLst/>
                              <a:gdLst>
                                <a:gd name="T0" fmla="*/ 8 w 236"/>
                                <a:gd name="T1" fmla="*/ 0 h 569"/>
                                <a:gd name="T2" fmla="*/ 32 w 236"/>
                                <a:gd name="T3" fmla="*/ 175 h 569"/>
                                <a:gd name="T4" fmla="*/ 202 w 236"/>
                                <a:gd name="T5" fmla="*/ 355 h 569"/>
                                <a:gd name="T6" fmla="*/ 234 w 236"/>
                                <a:gd name="T7" fmla="*/ 569 h 569"/>
                              </a:gdLst>
                              <a:ahLst/>
                              <a:cxnLst>
                                <a:cxn ang="0">
                                  <a:pos x="T0" y="T1"/>
                                </a:cxn>
                                <a:cxn ang="0">
                                  <a:pos x="T2" y="T3"/>
                                </a:cxn>
                                <a:cxn ang="0">
                                  <a:pos x="T4" y="T5"/>
                                </a:cxn>
                                <a:cxn ang="0">
                                  <a:pos x="T6" y="T7"/>
                                </a:cxn>
                              </a:cxnLst>
                              <a:rect l="0" t="0" r="r" b="b"/>
                              <a:pathLst>
                                <a:path w="236" h="569">
                                  <a:moveTo>
                                    <a:pt x="8" y="0"/>
                                  </a:moveTo>
                                  <a:cubicBezTo>
                                    <a:pt x="12" y="29"/>
                                    <a:pt x="0" y="116"/>
                                    <a:pt x="32" y="175"/>
                                  </a:cubicBezTo>
                                  <a:cubicBezTo>
                                    <a:pt x="64" y="234"/>
                                    <a:pt x="168" y="289"/>
                                    <a:pt x="202" y="355"/>
                                  </a:cubicBezTo>
                                  <a:cubicBezTo>
                                    <a:pt x="236" y="421"/>
                                    <a:pt x="227" y="525"/>
                                    <a:pt x="234" y="569"/>
                                  </a:cubicBezTo>
                                </a:path>
                              </a:pathLst>
                            </a:custGeom>
                            <a:noFill/>
                            <a:ln w="9525" cap="flat" cmpd="sng">
                              <a:solidFill>
                                <a:srgbClr val="000000"/>
                              </a:solidFill>
                              <a:prstDash val="solid"/>
                              <a:round/>
                              <a:headEnd/>
                              <a:tailEnd/>
                            </a:ln>
                            <a:effectLst/>
                          </wps:spPr>
                          <wps:bodyPr rot="0" vert="horz" wrap="square" lIns="0" tIns="0" rIns="0" bIns="0" anchor="t" anchorCtr="0" upright="1">
                            <a:noAutofit/>
                          </wps:bodyPr>
                        </wps:wsp>
                        <wps:wsp>
                          <wps:cNvPr id="249414617" name="Line 364"/>
                          <wps:cNvCnPr>
                            <a:cxnSpLocks/>
                          </wps:cNvCnPr>
                          <wps:spPr bwMode="auto">
                            <a:xfrm>
                              <a:off x="760095" y="1466850"/>
                              <a:ext cx="1339215" cy="1270"/>
                            </a:xfrm>
                            <a:prstGeom prst="line">
                              <a:avLst/>
                            </a:prstGeom>
                            <a:noFill/>
                            <a:ln w="19050">
                              <a:solidFill>
                                <a:srgbClr val="000000"/>
                              </a:solidFill>
                              <a:round/>
                              <a:headEnd/>
                              <a:tailEnd/>
                            </a:ln>
                            <a:effectLst/>
                          </wps:spPr>
                          <wps:bodyPr/>
                        </wps:wsp>
                        <wps:wsp>
                          <wps:cNvPr id="1243854178" name="Line 365"/>
                          <wps:cNvCnPr>
                            <a:cxnSpLocks/>
                          </wps:cNvCnPr>
                          <wps:spPr bwMode="auto">
                            <a:xfrm flipV="1">
                              <a:off x="1954530" y="19050"/>
                              <a:ext cx="635" cy="1447800"/>
                            </a:xfrm>
                            <a:prstGeom prst="line">
                              <a:avLst/>
                            </a:prstGeom>
                            <a:noFill/>
                            <a:ln w="6350">
                              <a:solidFill>
                                <a:srgbClr val="000000"/>
                              </a:solidFill>
                              <a:round/>
                              <a:headEnd/>
                              <a:tailEnd/>
                            </a:ln>
                            <a:effectLst/>
                          </wps:spPr>
                          <wps:bodyPr/>
                        </wps:wsp>
                        <wps:wsp>
                          <wps:cNvPr id="1870500504" name="Text Box 366"/>
                          <wps:cNvSpPr txBox="1">
                            <a:spLocks/>
                          </wps:cNvSpPr>
                          <wps:spPr bwMode="auto">
                            <a:xfrm>
                              <a:off x="1694815" y="438150"/>
                              <a:ext cx="145415" cy="180975"/>
                            </a:xfrm>
                            <a:prstGeom prst="rect">
                              <a:avLst/>
                            </a:prstGeom>
                            <a:noFill/>
                            <a:ln>
                              <a:noFill/>
                            </a:ln>
                            <a:effectLst/>
                          </wps:spPr>
                          <wps:txbx>
                            <w:txbxContent>
                              <w:p w14:paraId="1620A401" w14:textId="77777777" w:rsidR="00A152B8" w:rsidRPr="00DD3AC2" w:rsidRDefault="00A152B8" w:rsidP="00A152B8">
                                <w:pPr>
                                  <w:rPr>
                                    <w:i/>
                                    <w:iCs/>
                                    <w:lang w:val="en-GB"/>
                                  </w:rPr>
                                </w:pPr>
                                <w:r w:rsidRPr="00DD3AC2">
                                  <w:rPr>
                                    <w:i/>
                                    <w:iCs/>
                                    <w:lang w:val="en-GB"/>
                                  </w:rPr>
                                  <w:t>a</w:t>
                                </w:r>
                              </w:p>
                            </w:txbxContent>
                          </wps:txbx>
                          <wps:bodyPr rot="0" vert="horz" wrap="square" lIns="0" tIns="0" rIns="0" bIns="0" anchor="t" anchorCtr="0" upright="1">
                            <a:noAutofit/>
                          </wps:bodyPr>
                        </wps:wsp>
                        <wps:wsp>
                          <wps:cNvPr id="127529505" name="Line 367"/>
                          <wps:cNvCnPr>
                            <a:cxnSpLocks/>
                          </wps:cNvCnPr>
                          <wps:spPr bwMode="auto">
                            <a:xfrm>
                              <a:off x="1375410" y="200025"/>
                              <a:ext cx="579120" cy="635"/>
                            </a:xfrm>
                            <a:prstGeom prst="line">
                              <a:avLst/>
                            </a:prstGeom>
                            <a:noFill/>
                            <a:ln w="6350">
                              <a:solidFill>
                                <a:srgbClr val="000000"/>
                              </a:solidFill>
                              <a:round/>
                              <a:headEnd type="triangle" w="sm" len="med"/>
                              <a:tailEnd type="triangle" w="sm" len="med"/>
                            </a:ln>
                            <a:effectLst/>
                          </wps:spPr>
                          <wps:bodyPr/>
                        </wps:wsp>
                        <wps:wsp>
                          <wps:cNvPr id="595064891" name="Line 368"/>
                          <wps:cNvCnPr>
                            <a:cxnSpLocks/>
                          </wps:cNvCnPr>
                          <wps:spPr bwMode="auto">
                            <a:xfrm>
                              <a:off x="1520190" y="634365"/>
                              <a:ext cx="434340" cy="635"/>
                            </a:xfrm>
                            <a:prstGeom prst="line">
                              <a:avLst/>
                            </a:prstGeom>
                            <a:noFill/>
                            <a:ln w="6350">
                              <a:solidFill>
                                <a:srgbClr val="000000"/>
                              </a:solidFill>
                              <a:round/>
                              <a:headEnd type="triangle" w="sm" len="med"/>
                              <a:tailEnd type="triangle" w="sm" len="med"/>
                            </a:ln>
                            <a:effectLst/>
                          </wps:spPr>
                          <wps:bodyPr/>
                        </wps:wsp>
                        <wps:wsp>
                          <wps:cNvPr id="1330444783" name="Text Box 369"/>
                          <wps:cNvSpPr txBox="1">
                            <a:spLocks/>
                          </wps:cNvSpPr>
                          <wps:spPr bwMode="auto">
                            <a:xfrm>
                              <a:off x="2000250" y="972820"/>
                              <a:ext cx="738505" cy="161925"/>
                            </a:xfrm>
                            <a:prstGeom prst="rect">
                              <a:avLst/>
                            </a:prstGeom>
                            <a:noFill/>
                            <a:ln>
                              <a:noFill/>
                            </a:ln>
                            <a:effectLst/>
                          </wps:spPr>
                          <wps:txbx>
                            <w:txbxContent>
                              <w:p w14:paraId="2B8EE51B" w14:textId="77777777" w:rsidR="00A152B8" w:rsidRPr="002B3D79" w:rsidRDefault="00A152B8" w:rsidP="00A152B8">
                                <w:pPr>
                                  <w:rPr>
                                    <w:lang w:val="en-GB"/>
                                  </w:rPr>
                                </w:pPr>
                                <w:r>
                                  <w:rPr>
                                    <w:lang w:val="en-GB"/>
                                  </w:rPr>
                                  <w:t xml:space="preserve">0.555 </w:t>
                                </w:r>
                                <w:r w:rsidRPr="00DD3AC2">
                                  <w:rPr>
                                    <w:i/>
                                    <w:iCs/>
                                    <w:lang w:val="en-GB"/>
                                  </w:rPr>
                                  <w:t>a</w:t>
                                </w:r>
                              </w:p>
                            </w:txbxContent>
                          </wps:txbx>
                          <wps:bodyPr rot="0" vert="horz" wrap="square" lIns="0" tIns="0" rIns="0" bIns="0" anchor="t" anchorCtr="0" upright="1">
                            <a:noAutofit/>
                          </wps:bodyPr>
                        </wps:wsp>
                        <wps:wsp>
                          <wps:cNvPr id="945624774" name="Text Box 371"/>
                          <wps:cNvSpPr txBox="1">
                            <a:spLocks/>
                          </wps:cNvSpPr>
                          <wps:spPr bwMode="auto">
                            <a:xfrm>
                              <a:off x="1193800" y="877570"/>
                              <a:ext cx="145415" cy="180975"/>
                            </a:xfrm>
                            <a:prstGeom prst="rect">
                              <a:avLst/>
                            </a:prstGeom>
                            <a:noFill/>
                            <a:ln>
                              <a:noFill/>
                            </a:ln>
                            <a:effectLst/>
                          </wps:spPr>
                          <wps:txbx>
                            <w:txbxContent>
                              <w:p w14:paraId="7F16B525" w14:textId="77777777" w:rsidR="00A152B8" w:rsidRPr="00920CB2" w:rsidRDefault="00A152B8" w:rsidP="00A152B8">
                                <w:pPr>
                                  <w:rPr>
                                    <w:i/>
                                    <w:iCs/>
                                    <w:lang w:val="en-GB"/>
                                  </w:rPr>
                                </w:pPr>
                                <w:r w:rsidRPr="00920CB2">
                                  <w:rPr>
                                    <w:i/>
                                    <w:iCs/>
                                    <w:lang w:val="en-GB"/>
                                  </w:rPr>
                                  <w:t>m</w:t>
                                </w:r>
                              </w:p>
                            </w:txbxContent>
                          </wps:txbx>
                          <wps:bodyPr rot="0" vert="horz" wrap="square" lIns="0" tIns="0" rIns="0" bIns="0" anchor="t" anchorCtr="0" upright="1">
                            <a:noAutofit/>
                          </wps:bodyPr>
                        </wps:wsp>
                        <wps:wsp>
                          <wps:cNvPr id="959098510" name="Text Box 372"/>
                          <wps:cNvSpPr txBox="1">
                            <a:spLocks/>
                          </wps:cNvSpPr>
                          <wps:spPr bwMode="auto">
                            <a:xfrm>
                              <a:off x="1013460" y="443230"/>
                              <a:ext cx="145415" cy="180975"/>
                            </a:xfrm>
                            <a:prstGeom prst="rect">
                              <a:avLst/>
                            </a:prstGeom>
                            <a:noFill/>
                            <a:ln>
                              <a:noFill/>
                            </a:ln>
                            <a:effectLst/>
                          </wps:spPr>
                          <wps:txbx>
                            <w:txbxContent>
                              <w:p w14:paraId="4A9CD4CE" w14:textId="77777777" w:rsidR="00A152B8" w:rsidRPr="00920CB2" w:rsidRDefault="00A152B8" w:rsidP="00A152B8">
                                <w:pPr>
                                  <w:rPr>
                                    <w:i/>
                                    <w:iCs/>
                                    <w:lang w:val="en-GB"/>
                                  </w:rPr>
                                </w:pPr>
                                <w:r w:rsidRPr="00920CB2">
                                  <w:rPr>
                                    <w:i/>
                                    <w:iCs/>
                                    <w:lang w:val="en-GB"/>
                                  </w:rPr>
                                  <w:t>m</w:t>
                                </w:r>
                              </w:p>
                            </w:txbxContent>
                          </wps:txbx>
                          <wps:bodyPr rot="0" vert="horz" wrap="square" lIns="0" tIns="0" rIns="0" bIns="0" anchor="t" anchorCtr="0" upright="1">
                            <a:noAutofit/>
                          </wps:bodyPr>
                        </wps:wsp>
                        <wps:wsp>
                          <wps:cNvPr id="417096193" name="Text Box 373"/>
                          <wps:cNvSpPr txBox="1">
                            <a:spLocks/>
                          </wps:cNvSpPr>
                          <wps:spPr bwMode="auto">
                            <a:xfrm>
                              <a:off x="904875" y="8890"/>
                              <a:ext cx="145415" cy="180975"/>
                            </a:xfrm>
                            <a:prstGeom prst="rect">
                              <a:avLst/>
                            </a:prstGeom>
                            <a:noFill/>
                            <a:ln>
                              <a:noFill/>
                            </a:ln>
                            <a:effectLst/>
                          </wps:spPr>
                          <wps:txbx>
                            <w:txbxContent>
                              <w:p w14:paraId="03CACA52" w14:textId="77777777" w:rsidR="00A152B8" w:rsidRPr="00920CB2" w:rsidRDefault="00A152B8" w:rsidP="00A152B8">
                                <w:pPr>
                                  <w:rPr>
                                    <w:i/>
                                    <w:iCs/>
                                    <w:lang w:val="en-GB"/>
                                  </w:rPr>
                                </w:pPr>
                                <w:r w:rsidRPr="00920CB2">
                                  <w:rPr>
                                    <w:i/>
                                    <w:iCs/>
                                    <w:lang w:val="en-GB"/>
                                  </w:rPr>
                                  <w:t>m</w:t>
                                </w:r>
                              </w:p>
                            </w:txbxContent>
                          </wps:txbx>
                          <wps:bodyPr rot="0" vert="horz" wrap="square" lIns="0" tIns="0" rIns="0" bIns="0" anchor="t" anchorCtr="0" upright="1">
                            <a:noAutofit/>
                          </wps:bodyPr>
                        </wps:wsp>
                        <wps:wsp>
                          <wps:cNvPr id="350401753" name="Text Box 374"/>
                          <wps:cNvSpPr txBox="1">
                            <a:spLocks/>
                          </wps:cNvSpPr>
                          <wps:spPr bwMode="auto">
                            <a:xfrm>
                              <a:off x="1085215" y="1177290"/>
                              <a:ext cx="145415" cy="180975"/>
                            </a:xfrm>
                            <a:prstGeom prst="rect">
                              <a:avLst/>
                            </a:prstGeom>
                            <a:noFill/>
                            <a:ln>
                              <a:noFill/>
                            </a:ln>
                            <a:effectLst/>
                          </wps:spPr>
                          <wps:txbx>
                            <w:txbxContent>
                              <w:p w14:paraId="1177F557" w14:textId="77777777" w:rsidR="00A152B8" w:rsidRPr="00920CB2" w:rsidRDefault="00A152B8" w:rsidP="00A152B8">
                                <w:pPr>
                                  <w:rPr>
                                    <w:i/>
                                    <w:iCs/>
                                    <w:lang w:val="en-GB"/>
                                  </w:rPr>
                                </w:pPr>
                                <w:r w:rsidRPr="00920CB2">
                                  <w:rPr>
                                    <w:i/>
                                    <w:iCs/>
                                    <w:lang w:val="en-GB"/>
                                  </w:rPr>
                                  <w:t>k</w:t>
                                </w:r>
                              </w:p>
                            </w:txbxContent>
                          </wps:txbx>
                          <wps:bodyPr rot="0" vert="horz" wrap="square" lIns="0" tIns="0" rIns="0" bIns="0" anchor="t" anchorCtr="0" upright="1">
                            <a:noAutofit/>
                          </wps:bodyPr>
                        </wps:wsp>
                        <wps:wsp>
                          <wps:cNvPr id="1219066920" name="Text Box 375"/>
                          <wps:cNvSpPr txBox="1">
                            <a:spLocks/>
                          </wps:cNvSpPr>
                          <wps:spPr bwMode="auto">
                            <a:xfrm>
                              <a:off x="940435" y="742950"/>
                              <a:ext cx="145415" cy="180975"/>
                            </a:xfrm>
                            <a:prstGeom prst="rect">
                              <a:avLst/>
                            </a:prstGeom>
                            <a:noFill/>
                            <a:ln>
                              <a:noFill/>
                            </a:ln>
                            <a:effectLst/>
                          </wps:spPr>
                          <wps:txbx>
                            <w:txbxContent>
                              <w:p w14:paraId="5B5F1112" w14:textId="77777777" w:rsidR="00A152B8" w:rsidRPr="00920CB2" w:rsidRDefault="00A152B8" w:rsidP="00A152B8">
                                <w:pPr>
                                  <w:rPr>
                                    <w:i/>
                                    <w:iCs/>
                                    <w:lang w:val="en-GB"/>
                                  </w:rPr>
                                </w:pPr>
                                <w:r w:rsidRPr="00920CB2">
                                  <w:rPr>
                                    <w:i/>
                                    <w:iCs/>
                                    <w:lang w:val="en-GB"/>
                                  </w:rPr>
                                  <w:t>k</w:t>
                                </w:r>
                              </w:p>
                            </w:txbxContent>
                          </wps:txbx>
                          <wps:bodyPr rot="0" vert="horz" wrap="square" lIns="0" tIns="0" rIns="0" bIns="0" anchor="t" anchorCtr="0" upright="1">
                            <a:noAutofit/>
                          </wps:bodyPr>
                        </wps:wsp>
                        <wps:wsp>
                          <wps:cNvPr id="995275231" name="Text Box 376"/>
                          <wps:cNvSpPr txBox="1">
                            <a:spLocks/>
                          </wps:cNvSpPr>
                          <wps:spPr bwMode="auto">
                            <a:xfrm>
                              <a:off x="795655" y="308610"/>
                              <a:ext cx="145415" cy="180975"/>
                            </a:xfrm>
                            <a:prstGeom prst="rect">
                              <a:avLst/>
                            </a:prstGeom>
                            <a:noFill/>
                            <a:ln>
                              <a:noFill/>
                            </a:ln>
                            <a:effectLst/>
                          </wps:spPr>
                          <wps:txbx>
                            <w:txbxContent>
                              <w:p w14:paraId="5C2A7F5B" w14:textId="77777777" w:rsidR="00A152B8" w:rsidRPr="00920CB2" w:rsidRDefault="00A152B8" w:rsidP="00A152B8">
                                <w:pPr>
                                  <w:rPr>
                                    <w:i/>
                                    <w:iCs/>
                                    <w:lang w:val="en-GB"/>
                                  </w:rPr>
                                </w:pPr>
                                <w:r w:rsidRPr="00920CB2">
                                  <w:rPr>
                                    <w:i/>
                                    <w:iCs/>
                                    <w:lang w:val="en-GB"/>
                                  </w:rPr>
                                  <w:t>k</w:t>
                                </w:r>
                              </w:p>
                            </w:txbxContent>
                          </wps:txbx>
                          <wps:bodyPr rot="0" vert="horz" wrap="square" lIns="0" tIns="0" rIns="0" bIns="0" anchor="t" anchorCtr="0" upright="1">
                            <a:noAutofit/>
                          </wps:bodyPr>
                        </wps:wsp>
                        <wps:wsp>
                          <wps:cNvPr id="1261566632" name="Line 377"/>
                          <wps:cNvCnPr>
                            <a:cxnSpLocks/>
                          </wps:cNvCnPr>
                          <wps:spPr bwMode="auto">
                            <a:xfrm>
                              <a:off x="3220720" y="887095"/>
                              <a:ext cx="1918970" cy="635"/>
                            </a:xfrm>
                            <a:prstGeom prst="line">
                              <a:avLst/>
                            </a:prstGeom>
                            <a:noFill/>
                            <a:ln w="19050">
                              <a:solidFill>
                                <a:srgbClr val="000000"/>
                              </a:solidFill>
                              <a:round/>
                              <a:headEnd/>
                              <a:tailEnd/>
                            </a:ln>
                            <a:effectLst/>
                          </wps:spPr>
                          <wps:bodyPr/>
                        </wps:wsp>
                        <wps:wsp>
                          <wps:cNvPr id="1059381269" name="Rectangle 378"/>
                          <wps:cNvSpPr>
                            <a:spLocks/>
                          </wps:cNvSpPr>
                          <wps:spPr bwMode="auto">
                            <a:xfrm>
                              <a:off x="3908425" y="488950"/>
                              <a:ext cx="542925" cy="289560"/>
                            </a:xfrm>
                            <a:prstGeom prst="rect">
                              <a:avLst/>
                            </a:prstGeom>
                            <a:noFill/>
                            <a:ln w="9525" algn="ctr">
                              <a:solidFill>
                                <a:srgbClr val="000000"/>
                              </a:solidFill>
                              <a:miter lim="800000"/>
                              <a:headEnd/>
                              <a:tailEnd/>
                            </a:ln>
                            <a:effectLst/>
                          </wps:spPr>
                          <wps:bodyPr rot="0" vert="horz" wrap="square" lIns="0" tIns="0" rIns="0" bIns="0" anchor="t" anchorCtr="0" upright="1">
                            <a:noAutofit/>
                          </wps:bodyPr>
                        </wps:wsp>
                        <wps:wsp>
                          <wps:cNvPr id="160769574" name="Oval 379"/>
                          <wps:cNvSpPr>
                            <a:spLocks/>
                          </wps:cNvSpPr>
                          <wps:spPr bwMode="auto">
                            <a:xfrm>
                              <a:off x="3959860" y="778510"/>
                              <a:ext cx="108585" cy="108585"/>
                            </a:xfrm>
                            <a:prstGeom prst="ellipse">
                              <a:avLst/>
                            </a:prstGeom>
                            <a:noFill/>
                            <a:ln w="9525" algn="ctr">
                              <a:solidFill>
                                <a:srgbClr val="000000"/>
                              </a:solidFill>
                              <a:round/>
                              <a:headEnd/>
                              <a:tailEnd/>
                            </a:ln>
                            <a:effectLst/>
                          </wps:spPr>
                          <wps:bodyPr rot="0" vert="horz" wrap="square" lIns="0" tIns="0" rIns="0" bIns="0" anchor="t" anchorCtr="0" upright="1">
                            <a:noAutofit/>
                          </wps:bodyPr>
                        </wps:wsp>
                        <wps:wsp>
                          <wps:cNvPr id="288384684" name="Oval 380"/>
                          <wps:cNvSpPr>
                            <a:spLocks/>
                          </wps:cNvSpPr>
                          <wps:spPr bwMode="auto">
                            <a:xfrm>
                              <a:off x="4284980" y="778510"/>
                              <a:ext cx="108585" cy="108585"/>
                            </a:xfrm>
                            <a:prstGeom prst="ellipse">
                              <a:avLst/>
                            </a:prstGeom>
                            <a:noFill/>
                            <a:ln w="9525" algn="ctr">
                              <a:solidFill>
                                <a:srgbClr val="000000"/>
                              </a:solidFill>
                              <a:round/>
                              <a:headEnd/>
                              <a:tailEnd/>
                            </a:ln>
                            <a:effectLst/>
                          </wps:spPr>
                          <wps:bodyPr rot="0" vert="horz" wrap="square" lIns="0" tIns="0" rIns="0" bIns="0" anchor="t" anchorCtr="0" upright="1">
                            <a:noAutofit/>
                          </wps:bodyPr>
                        </wps:wsp>
                        <wps:wsp>
                          <wps:cNvPr id="1535359406" name="Line 381"/>
                          <wps:cNvCnPr>
                            <a:cxnSpLocks/>
                          </wps:cNvCnPr>
                          <wps:spPr bwMode="auto">
                            <a:xfrm flipV="1">
                              <a:off x="3220720" y="380365"/>
                              <a:ext cx="635" cy="506730"/>
                            </a:xfrm>
                            <a:prstGeom prst="line">
                              <a:avLst/>
                            </a:prstGeom>
                            <a:noFill/>
                            <a:ln w="19050">
                              <a:solidFill>
                                <a:srgbClr val="000000"/>
                              </a:solidFill>
                              <a:round/>
                              <a:headEnd/>
                              <a:tailEnd/>
                            </a:ln>
                            <a:effectLst/>
                          </wps:spPr>
                          <wps:bodyPr/>
                        </wps:wsp>
                        <wpg:wgp>
                          <wpg:cNvPr id="825675758" name="Group 382"/>
                          <wpg:cNvGrpSpPr>
                            <a:grpSpLocks/>
                          </wpg:cNvGrpSpPr>
                          <wpg:grpSpPr bwMode="auto">
                            <a:xfrm rot="5400000">
                              <a:off x="3509010" y="353695"/>
                              <a:ext cx="228600" cy="570865"/>
                              <a:chOff x="3696" y="3429"/>
                              <a:chExt cx="459" cy="1080"/>
                            </a:xfrm>
                          </wpg:grpSpPr>
                          <wps:wsp>
                            <wps:cNvPr id="1715727602" name="Line 383"/>
                            <wps:cNvCnPr>
                              <a:cxnSpLocks/>
                            </wps:cNvCnPr>
                            <wps:spPr bwMode="auto">
                              <a:xfrm flipH="1">
                                <a:off x="3696" y="3429"/>
                                <a:ext cx="306" cy="154"/>
                              </a:xfrm>
                              <a:prstGeom prst="line">
                                <a:avLst/>
                              </a:prstGeom>
                              <a:noFill/>
                              <a:ln w="9525">
                                <a:solidFill>
                                  <a:srgbClr val="000000"/>
                                </a:solidFill>
                                <a:round/>
                                <a:headEnd/>
                                <a:tailEnd/>
                              </a:ln>
                            </wps:spPr>
                            <wps:bodyPr/>
                          </wps:wsp>
                          <wps:wsp>
                            <wps:cNvPr id="2144680226" name="Line 384"/>
                            <wps:cNvCnPr>
                              <a:cxnSpLocks/>
                            </wps:cNvCnPr>
                            <wps:spPr bwMode="auto">
                              <a:xfrm>
                                <a:off x="3696" y="3583"/>
                                <a:ext cx="459" cy="154"/>
                              </a:xfrm>
                              <a:prstGeom prst="line">
                                <a:avLst/>
                              </a:prstGeom>
                              <a:noFill/>
                              <a:ln w="9525">
                                <a:solidFill>
                                  <a:srgbClr val="000000"/>
                                </a:solidFill>
                                <a:round/>
                                <a:headEnd/>
                                <a:tailEnd/>
                              </a:ln>
                            </wps:spPr>
                            <wps:bodyPr/>
                          </wps:wsp>
                          <wps:wsp>
                            <wps:cNvPr id="1431839890" name="Line 385"/>
                            <wps:cNvCnPr>
                              <a:cxnSpLocks/>
                            </wps:cNvCnPr>
                            <wps:spPr bwMode="auto">
                              <a:xfrm flipH="1">
                                <a:off x="3696" y="3737"/>
                                <a:ext cx="459" cy="155"/>
                              </a:xfrm>
                              <a:prstGeom prst="line">
                                <a:avLst/>
                              </a:prstGeom>
                              <a:noFill/>
                              <a:ln w="9525">
                                <a:solidFill>
                                  <a:srgbClr val="000000"/>
                                </a:solidFill>
                                <a:round/>
                                <a:headEnd/>
                                <a:tailEnd/>
                              </a:ln>
                            </wps:spPr>
                            <wps:bodyPr/>
                          </wps:wsp>
                          <wps:wsp>
                            <wps:cNvPr id="1743624108" name="Line 386"/>
                            <wps:cNvCnPr>
                              <a:cxnSpLocks/>
                            </wps:cNvCnPr>
                            <wps:spPr bwMode="auto">
                              <a:xfrm>
                                <a:off x="3696" y="3892"/>
                                <a:ext cx="459" cy="154"/>
                              </a:xfrm>
                              <a:prstGeom prst="line">
                                <a:avLst/>
                              </a:prstGeom>
                              <a:noFill/>
                              <a:ln w="9525">
                                <a:solidFill>
                                  <a:srgbClr val="000000"/>
                                </a:solidFill>
                                <a:round/>
                                <a:headEnd/>
                                <a:tailEnd/>
                              </a:ln>
                            </wps:spPr>
                            <wps:bodyPr/>
                          </wps:wsp>
                          <wps:wsp>
                            <wps:cNvPr id="991893816" name="Line 387"/>
                            <wps:cNvCnPr>
                              <a:cxnSpLocks/>
                            </wps:cNvCnPr>
                            <wps:spPr bwMode="auto">
                              <a:xfrm flipH="1">
                                <a:off x="3696" y="4046"/>
                                <a:ext cx="459" cy="154"/>
                              </a:xfrm>
                              <a:prstGeom prst="line">
                                <a:avLst/>
                              </a:prstGeom>
                              <a:noFill/>
                              <a:ln w="9525">
                                <a:solidFill>
                                  <a:srgbClr val="000000"/>
                                </a:solidFill>
                                <a:round/>
                                <a:headEnd/>
                                <a:tailEnd/>
                              </a:ln>
                            </wps:spPr>
                            <wps:bodyPr/>
                          </wps:wsp>
                          <wps:wsp>
                            <wps:cNvPr id="1567583488" name="Line 388"/>
                            <wps:cNvCnPr>
                              <a:cxnSpLocks/>
                            </wps:cNvCnPr>
                            <wps:spPr bwMode="auto">
                              <a:xfrm>
                                <a:off x="3696" y="4200"/>
                                <a:ext cx="459" cy="154"/>
                              </a:xfrm>
                              <a:prstGeom prst="line">
                                <a:avLst/>
                              </a:prstGeom>
                              <a:noFill/>
                              <a:ln w="9525">
                                <a:solidFill>
                                  <a:srgbClr val="000000"/>
                                </a:solidFill>
                                <a:round/>
                                <a:headEnd/>
                                <a:tailEnd/>
                              </a:ln>
                            </wps:spPr>
                            <wps:bodyPr/>
                          </wps:wsp>
                          <wps:wsp>
                            <wps:cNvPr id="871808372" name="Line 389"/>
                            <wps:cNvCnPr>
                              <a:cxnSpLocks/>
                            </wps:cNvCnPr>
                            <wps:spPr bwMode="auto">
                              <a:xfrm flipH="1">
                                <a:off x="3849" y="4354"/>
                                <a:ext cx="306" cy="155"/>
                              </a:xfrm>
                              <a:prstGeom prst="line">
                                <a:avLst/>
                              </a:prstGeom>
                              <a:noFill/>
                              <a:ln w="9525">
                                <a:solidFill>
                                  <a:srgbClr val="000000"/>
                                </a:solidFill>
                                <a:round/>
                                <a:headEnd/>
                                <a:tailEnd/>
                              </a:ln>
                            </wps:spPr>
                            <wps:bodyPr/>
                          </wps:wsp>
                        </wpg:wgp>
                        <wps:wsp>
                          <wps:cNvPr id="233335915" name="Line 390"/>
                          <wps:cNvCnPr>
                            <a:cxnSpLocks/>
                          </wps:cNvCnPr>
                          <wps:spPr bwMode="auto">
                            <a:xfrm>
                              <a:off x="3220720" y="597535"/>
                              <a:ext cx="108585" cy="635"/>
                            </a:xfrm>
                            <a:prstGeom prst="line">
                              <a:avLst/>
                            </a:prstGeom>
                            <a:noFill/>
                            <a:ln w="9525">
                              <a:solidFill>
                                <a:srgbClr val="000000"/>
                              </a:solidFill>
                              <a:round/>
                              <a:headEnd/>
                              <a:tailEnd/>
                            </a:ln>
                            <a:effectLst/>
                          </wps:spPr>
                          <wps:bodyPr/>
                        </wps:wsp>
                        <wps:wsp>
                          <wps:cNvPr id="1701066759" name="Text Box 391"/>
                          <wps:cNvSpPr txBox="1">
                            <a:spLocks/>
                          </wps:cNvSpPr>
                          <wps:spPr bwMode="auto">
                            <a:xfrm>
                              <a:off x="4053205" y="525145"/>
                              <a:ext cx="145415" cy="180975"/>
                            </a:xfrm>
                            <a:prstGeom prst="rect">
                              <a:avLst/>
                            </a:prstGeom>
                            <a:noFill/>
                            <a:ln>
                              <a:noFill/>
                            </a:ln>
                            <a:effectLst/>
                          </wps:spPr>
                          <wps:txbx>
                            <w:txbxContent>
                              <w:p w14:paraId="61B5BC72" w14:textId="77777777" w:rsidR="00A152B8" w:rsidRPr="00920CB2" w:rsidRDefault="00A152B8" w:rsidP="00A152B8">
                                <w:pPr>
                                  <w:rPr>
                                    <w:i/>
                                    <w:iCs/>
                                    <w:lang w:val="en-GB"/>
                                  </w:rPr>
                                </w:pPr>
                                <w:r w:rsidRPr="00920CB2">
                                  <w:rPr>
                                    <w:i/>
                                    <w:iCs/>
                                    <w:lang w:val="en-GB"/>
                                  </w:rPr>
                                  <w:t>m</w:t>
                                </w:r>
                                <w:r>
                                  <w:rPr>
                                    <w:i/>
                                    <w:iCs/>
                                    <w:lang w:val="en-GB"/>
                                  </w:rPr>
                                  <w:t>'</w:t>
                                </w:r>
                              </w:p>
                            </w:txbxContent>
                          </wps:txbx>
                          <wps:bodyPr rot="0" vert="horz" wrap="square" lIns="0" tIns="0" rIns="0" bIns="0" anchor="t" anchorCtr="0" upright="1">
                            <a:noAutofit/>
                          </wps:bodyPr>
                        </wps:wsp>
                        <wps:wsp>
                          <wps:cNvPr id="1380558519" name="Text Box 392"/>
                          <wps:cNvSpPr txBox="1">
                            <a:spLocks/>
                          </wps:cNvSpPr>
                          <wps:spPr bwMode="auto">
                            <a:xfrm>
                              <a:off x="3546475" y="344170"/>
                              <a:ext cx="145415" cy="180975"/>
                            </a:xfrm>
                            <a:prstGeom prst="rect">
                              <a:avLst/>
                            </a:prstGeom>
                            <a:noFill/>
                            <a:ln>
                              <a:noFill/>
                            </a:ln>
                            <a:effectLst/>
                          </wps:spPr>
                          <wps:txbx>
                            <w:txbxContent>
                              <w:p w14:paraId="130043D5" w14:textId="77777777" w:rsidR="00A152B8" w:rsidRPr="00920CB2" w:rsidRDefault="00A152B8" w:rsidP="00A152B8">
                                <w:pPr>
                                  <w:rPr>
                                    <w:i/>
                                    <w:iCs/>
                                    <w:lang w:val="en-GB"/>
                                  </w:rPr>
                                </w:pPr>
                                <w:r>
                                  <w:rPr>
                                    <w:i/>
                                    <w:iCs/>
                                    <w:lang w:val="en-GB"/>
                                  </w:rPr>
                                  <w:t>k'</w:t>
                                </w:r>
                              </w:p>
                            </w:txbxContent>
                          </wps:txbx>
                          <wps:bodyPr rot="0" vert="horz" wrap="square" lIns="0" tIns="0" rIns="0" bIns="0" anchor="t" anchorCtr="0" upright="1">
                            <a:noAutofit/>
                          </wps:bodyPr>
                        </wps:wsp>
                        <wps:wsp>
                          <wps:cNvPr id="2028156926" name="Text Box 393"/>
                          <wps:cNvSpPr txBox="1">
                            <a:spLocks/>
                          </wps:cNvSpPr>
                          <wps:spPr bwMode="auto">
                            <a:xfrm>
                              <a:off x="2569845" y="450215"/>
                              <a:ext cx="253365" cy="361950"/>
                            </a:xfrm>
                            <a:prstGeom prst="rect">
                              <a:avLst/>
                            </a:prstGeom>
                            <a:noFill/>
                            <a:ln>
                              <a:noFill/>
                            </a:ln>
                            <a:effectLst/>
                          </wps:spPr>
                          <wps:txbx>
                            <w:txbxContent>
                              <w:p w14:paraId="3600C785" w14:textId="77777777" w:rsidR="00A152B8" w:rsidRPr="00920CB2" w:rsidRDefault="00A152B8" w:rsidP="00A152B8">
                                <w:pPr>
                                  <w:rPr>
                                    <w:sz w:val="40"/>
                                    <w:szCs w:val="40"/>
                                  </w:rPr>
                                </w:pPr>
                                <w:r w:rsidRPr="00920CB2">
                                  <w:rPr>
                                    <w:sz w:val="40"/>
                                    <w:szCs w:val="40"/>
                                    <w:lang w:val="en-GB"/>
                                  </w:rPr>
                                  <w:sym w:font="Symbol" w:char="F0BA"/>
                                </w:r>
                              </w:p>
                            </w:txbxContent>
                          </wps:txbx>
                          <wps:bodyPr rot="0" vert="horz" wrap="square" lIns="0" tIns="0" rIns="0" bIns="0" anchor="t" anchorCtr="0" upright="1">
                            <a:noAutofit/>
                          </wps:bodyPr>
                        </wps:wsp>
                        <wps:wsp>
                          <wps:cNvPr id="2062499738" name="Line 394"/>
                          <wps:cNvCnPr>
                            <a:cxnSpLocks/>
                          </wps:cNvCnPr>
                          <wps:spPr bwMode="auto">
                            <a:xfrm flipV="1">
                              <a:off x="1664970" y="1066800"/>
                              <a:ext cx="289560" cy="1905"/>
                            </a:xfrm>
                            <a:prstGeom prst="line">
                              <a:avLst/>
                            </a:prstGeom>
                            <a:noFill/>
                            <a:ln w="6350">
                              <a:solidFill>
                                <a:srgbClr val="000000"/>
                              </a:solidFill>
                              <a:round/>
                              <a:headEnd type="triangle" w="sm" len="med"/>
                              <a:tailEnd type="triangle" w="sm" len="med"/>
                            </a:ln>
                            <a:effectLst/>
                          </wps:spPr>
                          <wps:bodyPr/>
                        </wps:wsp>
                        <wps:wsp>
                          <wps:cNvPr id="2106592664" name="Line 397"/>
                          <wps:cNvCnPr>
                            <a:cxnSpLocks/>
                          </wps:cNvCnPr>
                          <wps:spPr bwMode="auto">
                            <a:xfrm flipH="1" flipV="1">
                              <a:off x="4870450" y="138430"/>
                              <a:ext cx="8890" cy="748665"/>
                            </a:xfrm>
                            <a:prstGeom prst="line">
                              <a:avLst/>
                            </a:prstGeom>
                            <a:noFill/>
                            <a:ln w="6350">
                              <a:solidFill>
                                <a:srgbClr val="000000"/>
                              </a:solidFill>
                              <a:round/>
                              <a:headEnd/>
                              <a:tailEnd/>
                            </a:ln>
                            <a:effectLst/>
                          </wps:spPr>
                          <wps:bodyPr/>
                        </wps:wsp>
                        <wps:wsp>
                          <wps:cNvPr id="111128804" name="Text Box 398"/>
                          <wps:cNvSpPr txBox="1">
                            <a:spLocks/>
                          </wps:cNvSpPr>
                          <wps:spPr bwMode="auto">
                            <a:xfrm>
                              <a:off x="398145" y="960120"/>
                              <a:ext cx="470535" cy="180975"/>
                            </a:xfrm>
                            <a:prstGeom prst="rect">
                              <a:avLst/>
                            </a:prstGeom>
                            <a:noFill/>
                            <a:ln>
                              <a:noFill/>
                            </a:ln>
                            <a:effectLst/>
                          </wps:spPr>
                          <wps:txbx>
                            <w:txbxContent>
                              <w:p w14:paraId="4701ADE4" w14:textId="77777777" w:rsidR="00A152B8" w:rsidRPr="00C812DA" w:rsidRDefault="00A152B8" w:rsidP="00A152B8">
                                <w:pPr>
                                  <w:rPr>
                                    <w:lang w:val="en-GB"/>
                                  </w:rPr>
                                </w:pPr>
                                <w:r>
                                  <w:rPr>
                                    <w:lang w:val="en-GB"/>
                                  </w:rPr>
                                  <w:t>floor 1</w:t>
                                </w:r>
                              </w:p>
                            </w:txbxContent>
                          </wps:txbx>
                          <wps:bodyPr rot="0" vert="horz" wrap="square" lIns="0" tIns="0" rIns="0" bIns="0" anchor="t" anchorCtr="0" upright="1">
                            <a:noAutofit/>
                          </wps:bodyPr>
                        </wps:wsp>
                        <wps:wsp>
                          <wps:cNvPr id="834940104" name="Text Box 399"/>
                          <wps:cNvSpPr txBox="1">
                            <a:spLocks/>
                          </wps:cNvSpPr>
                          <wps:spPr bwMode="auto">
                            <a:xfrm>
                              <a:off x="253365" y="525780"/>
                              <a:ext cx="470535" cy="180975"/>
                            </a:xfrm>
                            <a:prstGeom prst="rect">
                              <a:avLst/>
                            </a:prstGeom>
                            <a:noFill/>
                            <a:ln>
                              <a:noFill/>
                            </a:ln>
                            <a:effectLst/>
                          </wps:spPr>
                          <wps:txbx>
                            <w:txbxContent>
                              <w:p w14:paraId="075269FC" w14:textId="77777777" w:rsidR="00A152B8" w:rsidRPr="00C812DA" w:rsidRDefault="00A152B8" w:rsidP="00A152B8">
                                <w:pPr>
                                  <w:rPr>
                                    <w:lang w:val="en-GB"/>
                                  </w:rPr>
                                </w:pPr>
                                <w:r>
                                  <w:rPr>
                                    <w:lang w:val="en-GB"/>
                                  </w:rPr>
                                  <w:t>floor 2</w:t>
                                </w:r>
                              </w:p>
                            </w:txbxContent>
                          </wps:txbx>
                          <wps:bodyPr rot="0" vert="horz" wrap="square" lIns="0" tIns="0" rIns="0" bIns="0" anchor="t" anchorCtr="0" upright="1">
                            <a:noAutofit/>
                          </wps:bodyPr>
                        </wps:wsp>
                        <wps:wsp>
                          <wps:cNvPr id="72106518" name="Text Box 400"/>
                          <wps:cNvSpPr txBox="1">
                            <a:spLocks/>
                          </wps:cNvSpPr>
                          <wps:spPr bwMode="auto">
                            <a:xfrm>
                              <a:off x="108585" y="91440"/>
                              <a:ext cx="470535" cy="180975"/>
                            </a:xfrm>
                            <a:prstGeom prst="rect">
                              <a:avLst/>
                            </a:prstGeom>
                            <a:noFill/>
                            <a:ln>
                              <a:noFill/>
                            </a:ln>
                            <a:effectLst/>
                          </wps:spPr>
                          <wps:txbx>
                            <w:txbxContent>
                              <w:p w14:paraId="6868E24C" w14:textId="77777777" w:rsidR="00A152B8" w:rsidRPr="00C812DA" w:rsidRDefault="00A152B8" w:rsidP="00A152B8">
                                <w:pPr>
                                  <w:rPr>
                                    <w:lang w:val="en-GB"/>
                                  </w:rPr>
                                </w:pPr>
                                <w:r>
                                  <w:rPr>
                                    <w:lang w:val="en-GB"/>
                                  </w:rPr>
                                  <w:t>floor 3</w:t>
                                </w:r>
                              </w:p>
                            </w:txbxContent>
                          </wps:txbx>
                          <wps:bodyPr rot="0" vert="horz" wrap="square" lIns="0" tIns="0" rIns="0" bIns="0" anchor="t" anchorCtr="0" upright="1">
                            <a:noAutofit/>
                          </wps:bodyPr>
                        </wps:wsp>
                        <wps:wsp>
                          <wps:cNvPr id="1894020621" name="Text Box 370"/>
                          <wps:cNvSpPr txBox="1">
                            <a:spLocks/>
                          </wps:cNvSpPr>
                          <wps:spPr bwMode="auto">
                            <a:xfrm>
                              <a:off x="1427480" y="0"/>
                              <a:ext cx="666750" cy="180975"/>
                            </a:xfrm>
                            <a:prstGeom prst="rect">
                              <a:avLst/>
                            </a:prstGeom>
                            <a:noFill/>
                            <a:ln>
                              <a:noFill/>
                            </a:ln>
                            <a:effectLst/>
                          </wps:spPr>
                          <wps:txbx>
                            <w:txbxContent>
                              <w:p w14:paraId="1732BA27" w14:textId="77777777" w:rsidR="00A152B8" w:rsidRPr="00920CB2" w:rsidRDefault="00A152B8" w:rsidP="00A152B8">
                                <w:pPr>
                                  <w:rPr>
                                    <w:lang w:val="en-GB"/>
                                  </w:rPr>
                                </w:pPr>
                                <w:r>
                                  <w:rPr>
                                    <w:lang w:val="en-GB"/>
                                  </w:rPr>
                                  <w:t xml:space="preserve">1.247 </w:t>
                                </w:r>
                                <w:r w:rsidRPr="00DD3AC2">
                                  <w:rPr>
                                    <w:i/>
                                    <w:iCs/>
                                    <w:lang w:val="en-GB"/>
                                  </w:rPr>
                                  <w:t>a</w:t>
                                </w:r>
                              </w:p>
                            </w:txbxContent>
                          </wps:txbx>
                          <wps:bodyPr rot="0" vert="horz" wrap="square" lIns="0" tIns="0" rIns="0" bIns="0" anchor="t" anchorCtr="0" upright="1">
                            <a:noAutofit/>
                          </wps:bodyPr>
                        </wps:wsp>
                        <wps:wsp>
                          <wps:cNvPr id="505987859" name="Line 403"/>
                          <wps:cNvCnPr>
                            <a:cxnSpLocks/>
                          </wps:cNvCnPr>
                          <wps:spPr bwMode="auto">
                            <a:xfrm>
                              <a:off x="4444365" y="627380"/>
                              <a:ext cx="434340" cy="635"/>
                            </a:xfrm>
                            <a:prstGeom prst="line">
                              <a:avLst/>
                            </a:prstGeom>
                            <a:noFill/>
                            <a:ln w="6350">
                              <a:solidFill>
                                <a:srgbClr val="000000"/>
                              </a:solidFill>
                              <a:round/>
                              <a:headEnd type="triangle" w="sm" len="med"/>
                              <a:tailEnd type="triangle" w="sm" len="med"/>
                            </a:ln>
                            <a:effectLst/>
                          </wps:spPr>
                          <wps:bodyPr/>
                        </wps:wsp>
                      </wpc:wpc>
                    </a:graphicData>
                  </a:graphic>
                </wp:inline>
              </w:drawing>
            </mc:Choice>
            <mc:Fallback>
              <w:pict>
                <v:group w14:anchorId="21BAB967" id="Canvas 9" o:spid="_x0000_s1328" editas="canvas" style="width:453.6pt;height:124.05pt;mso-position-horizontal-relative:char;mso-position-vertical-relative:line" coordsize="57607,157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">
                  <v:shape id="_x0000_s1329" type="#_x0000_t75" style="position:absolute;width:57607;height:15754;visibility:visible;mso-wrap-style:square">
                    <v:fill o:detectmouseclick="t"/>
                    <v:path o:connecttype="none"/>
                  </v:shape>
                  <v:shape id="Text Box 402" o:spid="_x0000_s1330" type="#_x0000_t202" style="position:absolute;left:46189;top:4597;width:1455;height:1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" filled="f" stroked="f">
                    <v:textbox inset="0,0,0,0">
                      <w:txbxContent>
                        <w:p w14:paraId="4FCF2266" w14:textId="77777777" w:rsidR="00A152B8" w:rsidRPr="00DD3AC2" w:rsidRDefault="00A152B8" w:rsidP="00A152B8">
                          <w:pPr>
                            <w:rPr>
                              <w:i/>
                              <w:iCs/>
                              <w:lang w:val="en-GB"/>
                            </w:rPr>
                          </w:pPr>
                          <w:r w:rsidRPr="00DD3AC2">
                            <w:rPr>
                              <w:i/>
                              <w:iCs/>
                              <w:lang w:val="en-GB"/>
                            </w:rPr>
                            <w:t>a</w:t>
                          </w:r>
                        </w:p>
                      </w:txbxContent>
                    </v:textbox>
                  </v:shape>
                  <v:rect id="Rectangle 355" o:spid="_x0000_s1331" style="position:absolute;left:5791;top:1638;width:7963;height: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" filled="f">
                    <v:path arrowok="t"/>
                    <v:textbox inset="0,0,0,0"/>
                  </v:rect>
                  <v:rect id="Rectangle 356" o:spid="_x0000_s1332" style="position:absolute;left:7239;top:5981;width:7969;height:7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" filled="f">
                    <v:path arrowok="t"/>
                    <v:textbox inset="0,0,0,0"/>
                  </v:rect>
                  <v:rect id="Rectangle 357" o:spid="_x0000_s1333" style="position:absolute;left:8686;top:10325;width:7970;height: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" filled="f">
                    <v:path arrowok="t"/>
                    <v:textbox inset="0,0,0,0"/>
                  </v:rect>
                  <v:shape id="Freeform 358" o:spid="_x0000_s1334" style="position:absolute;left:6483;top:2368;width:1492;height:3613;visibility:visible;mso-wrap-style:square;v-text-anchor:top" coordsize="236,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" path="m8,c12,29,,116,32,175v32,59,136,114,170,180c236,421,227,525,234,569e" filled="f">
                    <v:path arrowok="t" o:connecttype="custom" o:connectlocs="5058,0;20234,111125;127726,225425;147960,361315" o:connectangles="0,0,0,0"/>
                  </v:shape>
                  <v:shape id="Freeform 359" o:spid="_x0000_s1335" style="position:absolute;left:12668;top:2368;width:1492;height:3594;visibility:visible;mso-wrap-style:square;v-text-anchor:top" coordsize="236,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" path="m8,c12,29,,116,32,175v32,59,136,114,170,180c236,421,227,525,234,569e" filled="f">
                    <v:path arrowok="t" o:connecttype="custom" o:connectlocs="5058,0;20234,110539;127726,224236;147960,359410" o:connectangles="0,0,0,0"/>
                  </v:shape>
                  <v:shape id="Freeform 360" o:spid="_x0000_s1336" style="position:absolute;left:7962;top:6699;width:1493;height:3619;visibility:visible;mso-wrap-style:square;v-text-anchor:top" coordsize="236,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" path="m8,c12,29,,116,32,175v32,59,136,114,170,180c236,421,227,525,234,569e" filled="f">
                    <v:path arrowok="t" o:connecttype="custom" o:connectlocs="5058,0;20234,111320;127726,225821;147960,361950" o:connectangles="0,0,0,0"/>
                  </v:shape>
                  <v:shape id="Freeform 361" o:spid="_x0000_s1337" style="position:absolute;left:14116;top:6699;width:1492;height:3619;visibility:visible;mso-wrap-style:square;v-text-anchor:top" coordsize="236,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" path="m8,c12,29,,116,32,175v32,59,136,114,170,180c236,421,227,525,234,569e" filled="f">
                    <v:path arrowok="t" o:connecttype="custom" o:connectlocs="5058,0;20234,111320;127726,225821;147960,361950" o:connectangles="0,0,0,0"/>
                  </v:shape>
                  <v:shape id="Freeform 362" o:spid="_x0000_s1338" style="position:absolute;left:9410;top:11049;width:1492;height:3606;visibility:visible;mso-wrap-style:square;v-text-anchor:top" coordsize="236,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" path="m8,c12,29,,116,32,175v32,59,136,114,170,180c236,421,227,525,234,569e" filled="f">
                    <v:path arrowok="t" o:connecttype="custom" o:connectlocs="5058,0;20234,110930;127726,225029;147960,360680" o:connectangles="0,0,0,0"/>
                  </v:shape>
                  <v:shape id="Freeform 363" o:spid="_x0000_s1339" style="position:absolute;left:15563;top:11049;width:1493;height:3606;visibility:visible;mso-wrap-style:square;v-text-anchor:top" coordsize="236,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" path="m8,c12,29,,116,32,175v32,59,136,114,170,180c236,421,227,525,234,569e" filled="f">
                    <v:path arrowok="t" o:connecttype="custom" o:connectlocs="5058,0;20234,110930;127726,225029;147960,360680" o:connectangles="0,0,0,0"/>
                  </v:shape>
                  <v:line id="Line 364" o:spid="_x0000_s1340" style="position:absolute;visibility:visible;mso-wrap-style:square" from="7600,14668" to="20993,146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" strokeweight="1.5pt">
                    <o:lock v:ext="edit" shapetype="f"/>
                  </v:line>
                  <v:line id="Line 365" o:spid="_x0000_s1341" style="position:absolute;flip:y;visibility:visible;mso-wrap-style:square" from="19545,190" to="19551,146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" strokeweight=".5pt">
                    <o:lock v:ext="edit" shapetype="f"/>
                  </v:line>
                  <v:shape id="Text Box 366" o:spid="_x0000_s1342" type="#_x0000_t202" style="position:absolute;left:16948;top:4381;width:1454;height:1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" filled="f" stroked="f">
                    <v:textbox inset="0,0,0,0">
                      <w:txbxContent>
                        <w:p w14:paraId="1620A401" w14:textId="77777777" w:rsidR="00A152B8" w:rsidRPr="00DD3AC2" w:rsidRDefault="00A152B8" w:rsidP="00A152B8">
                          <w:pPr>
                            <w:rPr>
                              <w:i/>
                              <w:iCs/>
                              <w:lang w:val="en-GB"/>
                            </w:rPr>
                          </w:pPr>
                          <w:r w:rsidRPr="00DD3AC2">
                            <w:rPr>
                              <w:i/>
                              <w:iCs/>
                              <w:lang w:val="en-GB"/>
                            </w:rPr>
                            <w:t>a</w:t>
                          </w:r>
                        </w:p>
                      </w:txbxContent>
                    </v:textbox>
                  </v:shape>
                  <v:line id="Line 367" o:spid="_x0000_s1343" style="position:absolute;visibility:visible;mso-wrap-style:square" from="13754,2000" to="19545,20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" strokeweight=".5pt">
                    <v:stroke startarrow="block" startarrowwidth="narrow" endarrow="block" endarrowwidth="narrow"/>
                    <o:lock v:ext="edit" shapetype="f"/>
                  </v:line>
                  <v:line id="Line 368" o:spid="_x0000_s1344" style="position:absolute;visibility:visible;mso-wrap-style:square" from="15201,6343" to="19545,63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" strokeweight=".5pt">
                    <v:stroke startarrow="block" startarrowwidth="narrow" endarrow="block" endarrowwidth="narrow"/>
                    <o:lock v:ext="edit" shapetype="f"/>
                  </v:line>
                  <v:shape id="Text Box 369" o:spid="_x0000_s1345" type="#_x0000_t202" style="position:absolute;left:20002;top:9728;width:7385;height:1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" filled="f" stroked="f">
                    <v:textbox inset="0,0,0,0">
                      <w:txbxContent>
                        <w:p w14:paraId="2B8EE51B" w14:textId="77777777" w:rsidR="00A152B8" w:rsidRPr="002B3D79" w:rsidRDefault="00A152B8" w:rsidP="00A152B8">
                          <w:pPr>
                            <w:rPr>
                              <w:lang w:val="en-GB"/>
                            </w:rPr>
                          </w:pPr>
                          <w:r>
                            <w:rPr>
                              <w:lang w:val="en-GB"/>
                            </w:rPr>
                            <w:t xml:space="preserve">0.555 </w:t>
                          </w:r>
                          <w:r w:rsidRPr="00DD3AC2">
                            <w:rPr>
                              <w:i/>
                              <w:iCs/>
                              <w:lang w:val="en-GB"/>
                            </w:rPr>
                            <w:t>a</w:t>
                          </w:r>
                        </w:p>
                      </w:txbxContent>
                    </v:textbox>
                  </v:shape>
                  <v:shape id="Text Box 371" o:spid="_x0000_s1346" type="#_x0000_t202" style="position:absolute;left:11938;top:8775;width:1454;height:1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" filled="f" stroked="f">
                    <v:textbox inset="0,0,0,0">
                      <w:txbxContent>
                        <w:p w14:paraId="7F16B525" w14:textId="77777777" w:rsidR="00A152B8" w:rsidRPr="00920CB2" w:rsidRDefault="00A152B8" w:rsidP="00A152B8">
                          <w:pPr>
                            <w:rPr>
                              <w:i/>
                              <w:iCs/>
                              <w:lang w:val="en-GB"/>
                            </w:rPr>
                          </w:pPr>
                          <w:r w:rsidRPr="00920CB2">
                            <w:rPr>
                              <w:i/>
                              <w:iCs/>
                              <w:lang w:val="en-GB"/>
                            </w:rPr>
                            <w:t>m</w:t>
                          </w:r>
                        </w:p>
                      </w:txbxContent>
                    </v:textbox>
                  </v:shape>
                  <v:shape id="Text Box 372" o:spid="_x0000_s1347" type="#_x0000_t202" style="position:absolute;left:10134;top:4432;width:1454;height:1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" filled="f" stroked="f">
                    <v:textbox inset="0,0,0,0">
                      <w:txbxContent>
                        <w:p w14:paraId="4A9CD4CE" w14:textId="77777777" w:rsidR="00A152B8" w:rsidRPr="00920CB2" w:rsidRDefault="00A152B8" w:rsidP="00A152B8">
                          <w:pPr>
                            <w:rPr>
                              <w:i/>
                              <w:iCs/>
                              <w:lang w:val="en-GB"/>
                            </w:rPr>
                          </w:pPr>
                          <w:r w:rsidRPr="00920CB2">
                            <w:rPr>
                              <w:i/>
                              <w:iCs/>
                              <w:lang w:val="en-GB"/>
                            </w:rPr>
                            <w:t>m</w:t>
                          </w:r>
                        </w:p>
                      </w:txbxContent>
                    </v:textbox>
                  </v:shape>
                  <v:shape id="Text Box 373" o:spid="_x0000_s1348" type="#_x0000_t202" style="position:absolute;left:9048;top:88;width:1454;height:1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" filled="f" stroked="f">
                    <v:textbox inset="0,0,0,0">
                      <w:txbxContent>
                        <w:p w14:paraId="03CACA52" w14:textId="77777777" w:rsidR="00A152B8" w:rsidRPr="00920CB2" w:rsidRDefault="00A152B8" w:rsidP="00A152B8">
                          <w:pPr>
                            <w:rPr>
                              <w:i/>
                              <w:iCs/>
                              <w:lang w:val="en-GB"/>
                            </w:rPr>
                          </w:pPr>
                          <w:r w:rsidRPr="00920CB2">
                            <w:rPr>
                              <w:i/>
                              <w:iCs/>
                              <w:lang w:val="en-GB"/>
                            </w:rPr>
                            <w:t>m</w:t>
                          </w:r>
                        </w:p>
                      </w:txbxContent>
                    </v:textbox>
                  </v:shape>
                  <v:shape id="Text Box 374" o:spid="_x0000_s1349" type="#_x0000_t202" style="position:absolute;left:10852;top:11772;width:1454;height:1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" filled="f" stroked="f">
                    <v:textbox inset="0,0,0,0">
                      <w:txbxContent>
                        <w:p w14:paraId="1177F557" w14:textId="77777777" w:rsidR="00A152B8" w:rsidRPr="00920CB2" w:rsidRDefault="00A152B8" w:rsidP="00A152B8">
                          <w:pPr>
                            <w:rPr>
                              <w:i/>
                              <w:iCs/>
                              <w:lang w:val="en-GB"/>
                            </w:rPr>
                          </w:pPr>
                          <w:r w:rsidRPr="00920CB2">
                            <w:rPr>
                              <w:i/>
                              <w:iCs/>
                              <w:lang w:val="en-GB"/>
                            </w:rPr>
                            <w:t>k</w:t>
                          </w:r>
                        </w:p>
                      </w:txbxContent>
                    </v:textbox>
                  </v:shape>
                  <v:shape id="Text Box 375" o:spid="_x0000_s1350" type="#_x0000_t202" style="position:absolute;left:9404;top:7429;width:1454;height:1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" filled="f" stroked="f">
                    <v:textbox inset="0,0,0,0">
                      <w:txbxContent>
                        <w:p w14:paraId="5B5F1112" w14:textId="77777777" w:rsidR="00A152B8" w:rsidRPr="00920CB2" w:rsidRDefault="00A152B8" w:rsidP="00A152B8">
                          <w:pPr>
                            <w:rPr>
                              <w:i/>
                              <w:iCs/>
                              <w:lang w:val="en-GB"/>
                            </w:rPr>
                          </w:pPr>
                          <w:r w:rsidRPr="00920CB2">
                            <w:rPr>
                              <w:i/>
                              <w:iCs/>
                              <w:lang w:val="en-GB"/>
                            </w:rPr>
                            <w:t>k</w:t>
                          </w:r>
                        </w:p>
                      </w:txbxContent>
                    </v:textbox>
                  </v:shape>
                  <v:shape id="Text Box 376" o:spid="_x0000_s1351" type="#_x0000_t202" style="position:absolute;left:7956;top:3086;width:1454;height:18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" filled="f" stroked="f">
                    <v:textbox inset="0,0,0,0">
                      <w:txbxContent>
                        <w:p w14:paraId="5C2A7F5B" w14:textId="77777777" w:rsidR="00A152B8" w:rsidRPr="00920CB2" w:rsidRDefault="00A152B8" w:rsidP="00A152B8">
                          <w:pPr>
                            <w:rPr>
                              <w:i/>
                              <w:iCs/>
                              <w:lang w:val="en-GB"/>
                            </w:rPr>
                          </w:pPr>
                          <w:r w:rsidRPr="00920CB2">
                            <w:rPr>
                              <w:i/>
                              <w:iCs/>
                              <w:lang w:val="en-GB"/>
                            </w:rPr>
                            <w:t>k</w:t>
                          </w:r>
                        </w:p>
                      </w:txbxContent>
                    </v:textbox>
                  </v:shape>
                  <v:line id="Line 377" o:spid="_x0000_s1352" style="position:absolute;visibility:visible;mso-wrap-style:square" from="32207,8870" to="51396,88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" strokeweight="1.5pt">
                    <o:lock v:ext="edit" shapetype="f"/>
                  </v:line>
                  <v:rect id="Rectangle 378" o:spid="_x0000_s1353" style="position:absolute;left:39084;top:4889;width:5429;height:28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" filled="f">
                    <v:path arrowok="t"/>
                    <v:textbox inset="0,0,0,0"/>
                  </v:rect>
                  <v:oval id="Oval 379" o:spid="_x0000_s1354" style="position:absolute;left:39598;top:7785;width:1086;height:1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" filled="f">
                    <v:path arrowok="t"/>
                    <v:textbox inset="0,0,0,0"/>
                  </v:oval>
                  <v:oval id="Oval 380" o:spid="_x0000_s1355" style="position:absolute;left:42849;top:7785;width:1086;height:1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" filled="f">
                    <v:path arrowok="t"/>
                    <v:textbox inset="0,0,0,0"/>
                  </v:oval>
                  <v:line id="Line 381" o:spid="_x0000_s1356" style="position:absolute;flip:y;visibility:visible;mso-wrap-style:square" from="32207,3803" to="32213,88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" strokeweight="1.5pt">
                    <o:lock v:ext="edit" shapetype="f"/>
                  </v:line>
                  <v:group id="Group 382" o:spid="_x0000_s1357" style="position:absolute;left:35090;top:3536;width:2286;height:5709;rotation:90" coordorigin="3696,3429" coordsize="459,1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">
                    <v:line id="Line 383" o:spid="_x0000_s1358" style="position:absolute;flip:x;visibility:visible;mso-wrap-style:square" from="3696,3429" to="4002,35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">
                      <o:lock v:ext="edit" shapetype="f"/>
                    </v:line>
                    <v:line id="Line 384" o:spid="_x0000_s1359" style="position:absolute;visibility:visible;mso-wrap-style:square" from="3696,3583" to="4155,37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">
                      <o:lock v:ext="edit" shapetype="f"/>
                    </v:line>
                    <v:line id="Line 385" o:spid="_x0000_s1360" style="position:absolute;flip:x;visibility:visible;mso-wrap-style:square" from="3696,3737" to="4155,3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">
                      <o:lock v:ext="edit" shapetype="f"/>
                    </v:line>
                    <v:line id="Line 386" o:spid="_x0000_s1361" style="position:absolute;visibility:visible;mso-wrap-style:square" from="3696,3892" to="4155,40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">
                      <o:lock v:ext="edit" shapetype="f"/>
                    </v:line>
                    <v:line id="Line 387" o:spid="_x0000_s1362" style="position:absolute;flip:x;visibility:visible;mso-wrap-style:square" from="3696,4046" to="4155,42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">
                      <o:lock v:ext="edit" shapetype="f"/>
                    </v:line>
                    <v:line id="Line 388" o:spid="_x0000_s1363" style="position:absolute;visibility:visible;mso-wrap-style:square" from="3696,4200" to="4155,43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">
                      <o:lock v:ext="edit" shapetype="f"/>
                    </v:line>
                    <v:line id="Line 389" o:spid="_x0000_s1364" style="position:absolute;flip:x;visibility:visible;mso-wrap-style:square" from="3849,4354" to="4155,45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">
                      <o:lock v:ext="edit" shapetype="f"/>
                    </v:line>
                  </v:group>
                  <v:line id="Line 390" o:spid="_x0000_s1365" style="position:absolute;visibility:visible;mso-wrap-style:square" from="32207,5975" to="33293,59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">
                    <o:lock v:ext="edit" shapetype="f"/>
                  </v:line>
                  <v:shape id="Text Box 391" o:spid="_x0000_s1366" type="#_x0000_t202" style="position:absolute;left:40532;top:5251;width:1454;height:1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" filled="f" stroked="f">
                    <v:textbox inset="0,0,0,0">
                      <w:txbxContent>
                        <w:p w14:paraId="61B5BC72" w14:textId="77777777" w:rsidR="00A152B8" w:rsidRPr="00920CB2" w:rsidRDefault="00A152B8" w:rsidP="00A152B8">
                          <w:pPr>
                            <w:rPr>
                              <w:i/>
                              <w:iCs/>
                              <w:lang w:val="en-GB"/>
                            </w:rPr>
                          </w:pPr>
                          <w:r w:rsidRPr="00920CB2">
                            <w:rPr>
                              <w:i/>
                              <w:iCs/>
                              <w:lang w:val="en-GB"/>
                            </w:rPr>
                            <w:t>m</w:t>
                          </w:r>
                          <w:r>
                            <w:rPr>
                              <w:i/>
                              <w:iCs/>
                              <w:lang w:val="en-GB"/>
                            </w:rPr>
                            <w:t>'</w:t>
                          </w:r>
                        </w:p>
                      </w:txbxContent>
                    </v:textbox>
                  </v:shape>
                  <v:shape id="Text Box 392" o:spid="_x0000_s1367" type="#_x0000_t202" style="position:absolute;left:35464;top:3441;width:1454;height:1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" filled="f" stroked="f">
                    <v:textbox inset="0,0,0,0">
                      <w:txbxContent>
                        <w:p w14:paraId="130043D5" w14:textId="77777777" w:rsidR="00A152B8" w:rsidRPr="00920CB2" w:rsidRDefault="00A152B8" w:rsidP="00A152B8">
                          <w:pPr>
                            <w:rPr>
                              <w:i/>
                              <w:iCs/>
                              <w:lang w:val="en-GB"/>
                            </w:rPr>
                          </w:pPr>
                          <w:r>
                            <w:rPr>
                              <w:i/>
                              <w:iCs/>
                              <w:lang w:val="en-GB"/>
                            </w:rPr>
                            <w:t>k'</w:t>
                          </w:r>
                        </w:p>
                      </w:txbxContent>
                    </v:textbox>
                  </v:shape>
                  <v:shape id="Text Box 393" o:spid="_x0000_s1368" type="#_x0000_t202" style="position:absolute;left:25698;top:4502;width:2534;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" filled="f" stroked="f">
                    <v:textbox inset="0,0,0,0">
                      <w:txbxContent>
                        <w:p w14:paraId="3600C785" w14:textId="77777777" w:rsidR="00A152B8" w:rsidRPr="00920CB2" w:rsidRDefault="00A152B8" w:rsidP="00A152B8">
                          <w:pPr>
                            <w:rPr>
                              <w:sz w:val="40"/>
                              <w:szCs w:val="40"/>
                            </w:rPr>
                          </w:pPr>
                          <w:r w:rsidRPr="00920CB2">
                            <w:rPr>
                              <w:sz w:val="40"/>
                              <w:szCs w:val="40"/>
                              <w:lang w:val="en-GB"/>
                            </w:rPr>
                            <w:sym w:font="Symbol" w:char="F0BA"/>
                          </w:r>
                        </w:p>
                      </w:txbxContent>
                    </v:textbox>
                  </v:shape>
                  <v:line id="Line 394" o:spid="_x0000_s1369" style="position:absolute;flip:y;visibility:visible;mso-wrap-style:square" from="16649,10668" to="19545,106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" strokeweight=".5pt">
                    <v:stroke startarrow="block" startarrowwidth="narrow" endarrow="block" endarrowwidth="narrow"/>
                    <o:lock v:ext="edit" shapetype="f"/>
                  </v:line>
                  <v:line id="Line 397" o:spid="_x0000_s1370" style="position:absolute;flip:x y;visibility:visible;mso-wrap-style:square" from="48704,1384" to="48793,88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" strokeweight=".5pt">
                    <o:lock v:ext="edit" shapetype="f"/>
                  </v:line>
                  <v:shape id="Text Box 398" o:spid="_x0000_s1371" type="#_x0000_t202" style="position:absolute;left:3981;top:9601;width:4705;height:18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" filled="f" stroked="f">
                    <v:textbox inset="0,0,0,0">
                      <w:txbxContent>
                        <w:p w14:paraId="4701ADE4" w14:textId="77777777" w:rsidR="00A152B8" w:rsidRPr="00C812DA" w:rsidRDefault="00A152B8" w:rsidP="00A152B8">
                          <w:pPr>
                            <w:rPr>
                              <w:lang w:val="en-GB"/>
                            </w:rPr>
                          </w:pPr>
                          <w:r>
                            <w:rPr>
                              <w:lang w:val="en-GB"/>
                            </w:rPr>
                            <w:t>floor 1</w:t>
                          </w:r>
                        </w:p>
                      </w:txbxContent>
                    </v:textbox>
                  </v:shape>
                  <v:shape id="Text Box 399" o:spid="_x0000_s1372" type="#_x0000_t202" style="position:absolute;left:2533;top:5257;width:4706;height:1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" filled="f" stroked="f">
                    <v:textbox inset="0,0,0,0">
                      <w:txbxContent>
                        <w:p w14:paraId="075269FC" w14:textId="77777777" w:rsidR="00A152B8" w:rsidRPr="00C812DA" w:rsidRDefault="00A152B8" w:rsidP="00A152B8">
                          <w:pPr>
                            <w:rPr>
                              <w:lang w:val="en-GB"/>
                            </w:rPr>
                          </w:pPr>
                          <w:r>
                            <w:rPr>
                              <w:lang w:val="en-GB"/>
                            </w:rPr>
                            <w:t>floor 2</w:t>
                          </w:r>
                        </w:p>
                      </w:txbxContent>
                    </v:textbox>
                  </v:shape>
                  <v:shape id="Text Box 400" o:spid="_x0000_s1373" type="#_x0000_t202" style="position:absolute;left:1085;top:914;width:4706;height:1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" filled="f" stroked="f">
                    <v:textbox inset="0,0,0,0">
                      <w:txbxContent>
                        <w:p w14:paraId="6868E24C" w14:textId="77777777" w:rsidR="00A152B8" w:rsidRPr="00C812DA" w:rsidRDefault="00A152B8" w:rsidP="00A152B8">
                          <w:pPr>
                            <w:rPr>
                              <w:lang w:val="en-GB"/>
                            </w:rPr>
                          </w:pPr>
                          <w:r>
                            <w:rPr>
                              <w:lang w:val="en-GB"/>
                            </w:rPr>
                            <w:t>floor 3</w:t>
                          </w:r>
                        </w:p>
                      </w:txbxContent>
                    </v:textbox>
                  </v:shape>
                  <v:shape id="Text Box 370" o:spid="_x0000_s1374" type="#_x0000_t202" style="position:absolute;left:14274;width:6668;height:18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" filled="f" stroked="f">
                    <v:textbox inset="0,0,0,0">
                      <w:txbxContent>
                        <w:p w14:paraId="1732BA27" w14:textId="77777777" w:rsidR="00A152B8" w:rsidRPr="00920CB2" w:rsidRDefault="00A152B8" w:rsidP="00A152B8">
                          <w:pPr>
                            <w:rPr>
                              <w:lang w:val="en-GB"/>
                            </w:rPr>
                          </w:pPr>
                          <w:r>
                            <w:rPr>
                              <w:lang w:val="en-GB"/>
                            </w:rPr>
                            <w:t xml:space="preserve">1.247 </w:t>
                          </w:r>
                          <w:r w:rsidRPr="00DD3AC2">
                            <w:rPr>
                              <w:i/>
                              <w:iCs/>
                              <w:lang w:val="en-GB"/>
                            </w:rPr>
                            <w:t>a</w:t>
                          </w:r>
                        </w:p>
                      </w:txbxContent>
                    </v:textbox>
                  </v:shape>
                  <v:line id="Line 403" o:spid="_x0000_s1375" style="position:absolute;visibility:visible;mso-wrap-style:square" from="44443,6273" to="48787,6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" strokeweight=".5pt">
                    <v:stroke startarrow="block" startarrowwidth="narrow" endarrow="block" endarrowwidth="narrow"/>
                    <o:lock v:ext="edit" shapetype="f"/>
                  </v:line>
                  <w10:anchorlock/>
                </v:group>
              </w:pict>
            </mc:Fallback>
          </mc:AlternateContent>
        </w:r>
      </w:ins>
    </w:p>
    <w:p w14:paraId="3FCEA1E0" w14:textId="77777777" w:rsidR="00A152B8" w:rsidRPr="00665BB8" w:rsidRDefault="00A152B8" w:rsidP="00A152B8">
      <w:pPr>
        <w:jc w:val="center"/>
        <w:rPr>
          <w:ins w:id="753" w:author="John S. Biggins" w:date="2023-09-28T15:51:00Z"/>
          <w:i/>
          <w:iCs/>
          <w:lang w:val="en-GB"/>
        </w:rPr>
      </w:pPr>
      <w:ins w:id="754" w:author="John S. Biggins" w:date="2023-09-28T15:51:00Z">
        <w:r w:rsidRPr="00665BB8">
          <w:rPr>
            <w:i/>
            <w:iCs/>
            <w:lang w:val="en-GB"/>
          </w:rPr>
          <w:t xml:space="preserve">Figure A.1: Modelling the </w:t>
        </w:r>
        <w:proofErr w:type="gramStart"/>
        <w:r w:rsidRPr="00665BB8">
          <w:rPr>
            <w:i/>
            <w:iCs/>
            <w:lang w:val="en-GB"/>
          </w:rPr>
          <w:t>system</w:t>
        </w:r>
        <w:proofErr w:type="gramEnd"/>
      </w:ins>
    </w:p>
    <w:p w14:paraId="7524DEEC" w14:textId="77777777" w:rsidR="00A152B8" w:rsidRDefault="00A152B8" w:rsidP="00A152B8">
      <w:pPr>
        <w:spacing w:before="240"/>
        <w:rPr>
          <w:ins w:id="755" w:author="John S. Biggins" w:date="2023-09-28T15:51:00Z"/>
          <w:lang w:val="en-GB"/>
        </w:rPr>
      </w:pPr>
      <w:ins w:id="756" w:author="John S. Biggins" w:date="2023-09-28T15:51:00Z">
        <w:r>
          <w:rPr>
            <w:lang w:val="en-GB"/>
          </w:rPr>
          <w:t>It can be shown</w:t>
        </w:r>
        <w:r>
          <w:rPr>
            <w:rStyle w:val="FootnoteReference"/>
            <w:lang w:val="en-GB"/>
          </w:rPr>
          <w:footnoteReference w:id="1"/>
        </w:r>
        <w:r>
          <w:rPr>
            <w:lang w:val="en-GB"/>
          </w:rPr>
          <w:t xml:space="preserve"> that the system on the left and the model on the right are matched if the same amount of energy is required in each case to cause a given amplitude (in this case, </w:t>
        </w:r>
        <w:r w:rsidRPr="00DD3AC2">
          <w:rPr>
            <w:i/>
            <w:iCs/>
            <w:lang w:val="en-GB"/>
          </w:rPr>
          <w:t>a</w:t>
        </w:r>
        <w:r>
          <w:rPr>
            <w:lang w:val="en-GB"/>
          </w:rPr>
          <w:t>) at the point of interest.  When an undamped system is vibrating freely, the</w:t>
        </w:r>
        <w:r w:rsidRPr="00147E8B">
          <w:rPr>
            <w:i/>
            <w:iCs/>
            <w:lang w:val="en-GB"/>
          </w:rPr>
          <w:t xml:space="preserve"> e</w:t>
        </w:r>
        <w:r w:rsidRPr="00665BB8">
          <w:rPr>
            <w:i/>
            <w:iCs/>
            <w:lang w:val="en-GB"/>
          </w:rPr>
          <w:t>lastic energy</w:t>
        </w:r>
        <w:r>
          <w:rPr>
            <w:lang w:val="en-GB"/>
          </w:rPr>
          <w:t xml:space="preserve"> stored at the instants when it is stationary (</w:t>
        </w:r>
        <w:proofErr w:type="gramStart"/>
        <w:r>
          <w:rPr>
            <w:lang w:val="en-GB"/>
          </w:rPr>
          <w:t>i.e.</w:t>
        </w:r>
        <w:proofErr w:type="gramEnd"/>
        <w:r>
          <w:rPr>
            <w:lang w:val="en-GB"/>
          </w:rPr>
          <w:t xml:space="preserve"> at the two extremes of its motion) will be the same as its </w:t>
        </w:r>
        <w:r w:rsidRPr="00665BB8">
          <w:rPr>
            <w:i/>
            <w:iCs/>
            <w:lang w:val="en-GB"/>
          </w:rPr>
          <w:t>kinetic energy</w:t>
        </w:r>
        <w:r>
          <w:rPr>
            <w:lang w:val="en-GB"/>
          </w:rPr>
          <w:t xml:space="preserve"> when the deflections are all zero (i.e. halfway between the two extremes).  Using the amplitudes from the Figure, the kinetic energy at zero deflection can be calculated as:</w:t>
        </w:r>
      </w:ins>
    </w:p>
    <w:p w14:paraId="2288E7B1" w14:textId="77777777" w:rsidR="00A152B8" w:rsidRDefault="00A152B8" w:rsidP="00A152B8">
      <w:pPr>
        <w:tabs>
          <w:tab w:val="left" w:pos="1701"/>
        </w:tabs>
        <w:rPr>
          <w:ins w:id="759" w:author="John S. Biggins" w:date="2023-09-28T15:51:00Z"/>
          <w:rFonts w:cs="Arial"/>
          <w:lang w:val="en-GB"/>
        </w:rPr>
      </w:pPr>
      <w:ins w:id="760" w:author="John S. Biggins" w:date="2023-09-28T15:51:00Z">
        <w:r>
          <w:rPr>
            <w:rFonts w:ascii="Arial" w:hAnsi="Arial" w:cs="Arial"/>
            <w:sz w:val="20"/>
            <w:szCs w:val="20"/>
            <w:lang w:val="en-GB"/>
          </w:rPr>
          <w:tab/>
        </w:r>
        <w:r w:rsidR="00587B53" w:rsidRPr="00DD3AC2">
          <w:rPr>
            <w:rFonts w:ascii="Arial" w:hAnsi="Arial" w:cs="Arial"/>
            <w:noProof/>
            <w:position w:val="-24"/>
            <w:sz w:val="20"/>
            <w:szCs w:val="20"/>
            <w:lang w:val="en-GB"/>
          </w:rPr>
          <w:object w:dxaOrig="6320" w:dyaOrig="620" w14:anchorId="57ECC0F6">
            <v:shape id="_x0000_i1027" type="#_x0000_t75" alt="" style="width:315.15pt;height:31.25pt;mso-width-percent:0;mso-height-percent:0;mso-width-percent:0;mso-height-percent:0" o:ole="">
              <v:imagedata r:id="rId116" o:title=""/>
            </v:shape>
            <o:OLEObject Type="Embed" ProgID="Equation.3" ShapeID="_x0000_i1027" DrawAspect="Content" ObjectID="_1757508763" r:id="rId117"/>
          </w:object>
        </w:r>
      </w:ins>
    </w:p>
    <w:p w14:paraId="792D309D" w14:textId="77777777" w:rsidR="00A152B8" w:rsidRDefault="00A152B8" w:rsidP="00A152B8">
      <w:pPr>
        <w:rPr>
          <w:ins w:id="761" w:author="John S. Biggins" w:date="2023-09-28T15:51:00Z"/>
          <w:rFonts w:cs="Arial"/>
          <w:lang w:val="en-GB"/>
        </w:rPr>
      </w:pPr>
      <w:ins w:id="762" w:author="John S. Biggins" w:date="2023-09-28T15:51:00Z">
        <w:r w:rsidRPr="00824D80">
          <w:rPr>
            <w:rFonts w:cs="Arial"/>
            <w:lang w:val="en-GB"/>
          </w:rPr>
          <w:t>where</w:t>
        </w:r>
        <w:r>
          <w:rPr>
            <w:rFonts w:cs="Arial"/>
            <w:lang w:val="en-GB"/>
          </w:rPr>
          <w:t xml:space="preserve"> </w:t>
        </w:r>
        <w:r w:rsidRPr="00824D80">
          <w:rPr>
            <w:rFonts w:ascii="Symbol" w:hAnsi="Symbol" w:cs="Arial"/>
            <w:i/>
            <w:iCs/>
            <w:lang w:val="en-GB"/>
          </w:rPr>
          <w:t></w:t>
        </w:r>
        <w:r>
          <w:rPr>
            <w:rFonts w:cs="Arial"/>
            <w:lang w:val="en-GB"/>
          </w:rPr>
          <w:t xml:space="preserve"> is the frequency</w:t>
        </w:r>
        <w:r w:rsidRPr="00824D80">
          <w:rPr>
            <w:rFonts w:cs="Arial"/>
            <w:lang w:val="en-GB"/>
          </w:rPr>
          <w:t xml:space="preserve"> </w:t>
        </w:r>
        <w:r>
          <w:rPr>
            <w:rFonts w:cs="Arial"/>
            <w:lang w:val="en-GB"/>
          </w:rPr>
          <w:t xml:space="preserve">of vibration.  Since the measured value of </w:t>
        </w:r>
        <w:r w:rsidRPr="00824D80">
          <w:rPr>
            <w:rFonts w:cs="Arial"/>
            <w:i/>
            <w:iCs/>
            <w:lang w:val="en-GB"/>
          </w:rPr>
          <w:t>m</w:t>
        </w:r>
        <w:r>
          <w:rPr>
            <w:rFonts w:cs="Arial"/>
            <w:lang w:val="en-GB"/>
          </w:rPr>
          <w:t xml:space="preserve"> is 1.375 kg, the appropriate value to choose </w:t>
        </w:r>
        <w:proofErr w:type="gramStart"/>
        <w:r>
          <w:rPr>
            <w:rFonts w:cs="Arial"/>
            <w:lang w:val="en-GB"/>
          </w:rPr>
          <w:t xml:space="preserve">for  </w:t>
        </w:r>
        <w:r>
          <w:rPr>
            <w:rFonts w:cs="Arial"/>
            <w:i/>
            <w:iCs/>
            <w:lang w:val="en-GB"/>
          </w:rPr>
          <w:t>m</w:t>
        </w:r>
        <w:proofErr w:type="gramEnd"/>
        <w:r w:rsidRPr="000467AF">
          <w:rPr>
            <w:rFonts w:cs="Arial"/>
            <w:i/>
            <w:iCs/>
            <w:lang w:val="en-GB"/>
          </w:rPr>
          <w:t>'</w:t>
        </w:r>
        <w:r>
          <w:rPr>
            <w:rFonts w:cs="Arial"/>
            <w:lang w:val="en-GB"/>
          </w:rPr>
          <w:t xml:space="preserve"> in the model is 2.863 × 1.375  </w:t>
        </w:r>
        <w:r>
          <w:rPr>
            <w:lang w:val="en-GB"/>
          </w:rPr>
          <w:t>≈</w:t>
        </w:r>
        <w:r>
          <w:rPr>
            <w:rFonts w:cs="Arial"/>
            <w:lang w:val="en-GB"/>
          </w:rPr>
          <w:t xml:space="preserve">  3.94 kg</w:t>
        </w:r>
        <w:r>
          <w:rPr>
            <w:rStyle w:val="FootnoteReference"/>
            <w:rFonts w:cs="Arial"/>
            <w:lang w:val="en-GB"/>
          </w:rPr>
          <w:footnoteReference w:id="2"/>
        </w:r>
        <w:r>
          <w:rPr>
            <w:rFonts w:cs="Arial"/>
            <w:lang w:val="en-GB"/>
          </w:rPr>
          <w:t>. .</w:t>
        </w:r>
      </w:ins>
    </w:p>
    <w:p w14:paraId="55AEE388" w14:textId="77777777" w:rsidR="00A152B8" w:rsidRDefault="00A152B8" w:rsidP="00A152B8">
      <w:pPr>
        <w:spacing w:before="240"/>
        <w:rPr>
          <w:rFonts w:cs="Arial"/>
          <w:lang w:val="en-GB"/>
        </w:rPr>
      </w:pPr>
      <w:ins w:id="765" w:author="John S. Biggins" w:date="2023-09-28T15:51:00Z">
        <w:r>
          <w:rPr>
            <w:rFonts w:cs="Arial"/>
            <w:lang w:val="en-GB"/>
          </w:rPr>
          <w:t xml:space="preserve">Similarly, if the vibration absorber was to be fixed to the first floor, the </w:t>
        </w:r>
        <w:r>
          <w:rPr>
            <w:rFonts w:cs="Arial"/>
            <w:iCs/>
            <w:lang w:val="en-GB"/>
          </w:rPr>
          <w:t>equivalent mass calculated above</w:t>
        </w:r>
        <w:r w:rsidRPr="004042B1">
          <w:rPr>
            <w:rFonts w:cs="Arial"/>
            <w:lang w:val="en-GB"/>
          </w:rPr>
          <w:t xml:space="preserve"> </w:t>
        </w:r>
        <w:r>
          <w:rPr>
            <w:rFonts w:cs="Arial"/>
            <w:lang w:val="en-GB"/>
          </w:rPr>
          <w:t>should be increased by a factor of 1/0.555</w:t>
        </w:r>
        <w:r w:rsidRPr="00B55B83">
          <w:rPr>
            <w:rFonts w:cs="Arial"/>
            <w:sz w:val="28"/>
            <w:vertAlign w:val="superscript"/>
            <w:lang w:val="en-GB"/>
          </w:rPr>
          <w:t>2</w:t>
        </w:r>
        <w:r>
          <w:rPr>
            <w:rFonts w:cs="Arial"/>
            <w:lang w:val="en-GB"/>
          </w:rPr>
          <w:t xml:space="preserve"> (can you see why?), to give 12.78 kg.</w:t>
        </w:r>
      </w:ins>
    </w:p>
    <w:p w14:paraId="315BB2D9" w14:textId="77777777" w:rsidR="00115DA9" w:rsidRDefault="00115DA9" w:rsidP="00A152B8">
      <w:pPr>
        <w:spacing w:before="240"/>
        <w:rPr>
          <w:rFonts w:cs="Arial"/>
          <w:lang w:val="en-GB"/>
        </w:rPr>
      </w:pPr>
    </w:p>
    <w:p w14:paraId="25E8EB87" w14:textId="77777777" w:rsidR="00115DA9" w:rsidRDefault="00115DA9" w:rsidP="00115DA9">
      <w:pPr>
        <w:pStyle w:val="Heading1"/>
        <w:rPr>
          <w:ins w:id="766" w:author="John S. Biggins" w:date="2023-09-28T15:51:00Z"/>
        </w:rPr>
      </w:pPr>
      <w:ins w:id="767" w:author="John S. Biggins" w:date="2023-09-28T15:51:00Z">
        <w:r>
          <w:lastRenderedPageBreak/>
          <w:t>Appendix</w:t>
        </w:r>
      </w:ins>
      <w:r>
        <w:t xml:space="preserve"> 2</w:t>
      </w:r>
      <w:ins w:id="768" w:author="John S. Biggins" w:date="2023-09-28T15:51:00Z">
        <w:r>
          <w:t xml:space="preserve">:  </w:t>
        </w:r>
      </w:ins>
      <w:r>
        <w:t>Python Code</w:t>
      </w:r>
    </w:p>
    <w:p w14:paraId="73A05276" w14:textId="77777777" w:rsidR="00115DA9" w:rsidRDefault="007808F5" w:rsidP="00115DA9">
      <w:pPr>
        <w:spacing w:before="240"/>
        <w:rPr>
          <w:ins w:id="769" w:author="John S. Biggins" w:date="2023-09-28T15:51:00Z"/>
          <w:lang w:val="en-GB"/>
        </w:rPr>
      </w:pPr>
      <w:r>
        <w:rPr>
          <w:lang w:val="en-GB"/>
        </w:rPr>
        <w:t>Y</w:t>
      </w:r>
      <w:ins w:id="770" w:author="John S. Biggins" w:date="2023-09-28T15:51:00Z">
        <w:r w:rsidR="00115DA9">
          <w:rPr>
            <w:lang w:val="en-GB"/>
          </w:rPr>
          <w:t>ou can download the Python source code</w:t>
        </w:r>
      </w:ins>
      <w:r>
        <w:rPr>
          <w:lang w:val="en-GB"/>
        </w:rPr>
        <w:t xml:space="preserve"> for this practical</w:t>
      </w:r>
      <w:ins w:id="771" w:author="John S. Biggins" w:date="2023-09-28T15:51:00Z">
        <w:r w:rsidR="00115DA9">
          <w:rPr>
            <w:lang w:val="en-GB"/>
          </w:rPr>
          <w:t xml:space="preserve"> from GitHub, </w:t>
        </w:r>
      </w:ins>
      <w:r>
        <w:rPr>
          <w:lang w:val="en-GB"/>
        </w:rPr>
        <w:t xml:space="preserve">so you can </w:t>
      </w:r>
      <w:ins w:id="772" w:author="John S. Biggins" w:date="2023-09-28T15:51:00Z">
        <w:r w:rsidR="00115DA9">
          <w:rPr>
            <w:lang w:val="en-GB"/>
          </w:rPr>
          <w:t>run it on your own computer and even extend it:</w:t>
        </w:r>
      </w:ins>
    </w:p>
    <w:p w14:paraId="68887073" w14:textId="77777777" w:rsidR="00115DA9" w:rsidRDefault="00115DA9" w:rsidP="00115DA9">
      <w:pPr>
        <w:spacing w:before="240"/>
        <w:rPr>
          <w:lang w:val="en-GB"/>
        </w:rPr>
      </w:pPr>
      <w:ins w:id="773" w:author="John S. Biggins" w:date="2023-09-28T15:51:00Z">
        <w:r>
          <w:rPr>
            <w:lang w:val="en-GB"/>
          </w:rPr>
          <w:fldChar w:fldCharType="begin"/>
        </w:r>
        <w:r>
          <w:rPr>
            <w:lang w:val="en-GB"/>
          </w:rPr>
          <w:instrText>HYPERLINK "https://github.com/CambridgeEngineering/PartIB-Paper1-Vibration-Absorber-Lab"</w:instrText>
        </w:r>
        <w:r>
          <w:rPr>
            <w:lang w:val="en-GB"/>
          </w:rPr>
        </w:r>
        <w:r>
          <w:rPr>
            <w:lang w:val="en-GB"/>
          </w:rPr>
          <w:fldChar w:fldCharType="separate"/>
        </w:r>
        <w:r w:rsidRPr="00084D7E">
          <w:rPr>
            <w:rStyle w:val="Hyperlink"/>
          </w:rPr>
          <w:t>https://github</w:t>
        </w:r>
        <w:r w:rsidRPr="00084D7E">
          <w:rPr>
            <w:rStyle w:val="Hyperlink"/>
            <w:lang w:val="en-GB"/>
          </w:rPr>
          <w:t>.com/</w:t>
        </w:r>
        <w:proofErr w:type="spellStart"/>
        <w:r w:rsidRPr="00084D7E">
          <w:rPr>
            <w:rStyle w:val="Hyperlink"/>
            <w:lang w:val="en-GB"/>
          </w:rPr>
          <w:t>CambridgeEngineering</w:t>
        </w:r>
        <w:proofErr w:type="spellEnd"/>
        <w:r w:rsidRPr="00084D7E">
          <w:rPr>
            <w:rStyle w:val="Hyperlink"/>
            <w:lang w:val="en-GB"/>
          </w:rPr>
          <w:t>/PartIB-Paper1-Vibration-Absorber-Lab</w:t>
        </w:r>
        <w:r>
          <w:rPr>
            <w:lang w:val="en-GB"/>
          </w:rPr>
          <w:fldChar w:fldCharType="end"/>
        </w:r>
      </w:ins>
    </w:p>
    <w:p w14:paraId="554EE815" w14:textId="77777777" w:rsidR="001E1A51" w:rsidRDefault="001E1A51" w:rsidP="001E1A51">
      <w:pPr>
        <w:spacing w:before="240"/>
        <w:rPr>
          <w:lang w:val="en-GB"/>
        </w:rPr>
      </w:pPr>
      <w:r>
        <w:rPr>
          <w:lang w:val="en-GB"/>
        </w:rPr>
        <w:t xml:space="preserve">The analysis and plotting </w:t>
      </w:r>
      <w:proofErr w:type="gramStart"/>
      <w:r>
        <w:rPr>
          <w:lang w:val="en-GB"/>
        </w:rPr>
        <w:t>is</w:t>
      </w:r>
      <w:proofErr w:type="gramEnd"/>
      <w:r>
        <w:rPr>
          <w:lang w:val="en-GB"/>
        </w:rPr>
        <w:t xml:space="preserve"> done by the simple command line program, </w:t>
      </w:r>
      <w:r w:rsidRPr="001F4108">
        <w:rPr>
          <w:rFonts w:ascii="Courier New" w:hAnsi="Courier New" w:cs="Courier New"/>
          <w:sz w:val="20"/>
          <w:szCs w:val="20"/>
          <w:lang w:val="en-GB"/>
        </w:rPr>
        <w:t>a1.py</w:t>
      </w:r>
      <w:r>
        <w:rPr>
          <w:lang w:val="en-GB"/>
        </w:rPr>
        <w:t xml:space="preserve">. The repository also contains </w:t>
      </w:r>
      <w:r w:rsidRPr="001F4108">
        <w:rPr>
          <w:rFonts w:ascii="Courier New" w:hAnsi="Courier New" w:cs="Courier New"/>
          <w:sz w:val="20"/>
          <w:szCs w:val="20"/>
          <w:lang w:val="en-GB"/>
        </w:rPr>
        <w:t>a1</w:t>
      </w:r>
      <w:r>
        <w:rPr>
          <w:rFonts w:ascii="Courier New" w:hAnsi="Courier New" w:cs="Courier New"/>
          <w:sz w:val="20"/>
          <w:szCs w:val="20"/>
          <w:lang w:val="en-GB"/>
        </w:rPr>
        <w:t>_GUI</w:t>
      </w:r>
      <w:r w:rsidRPr="001F4108">
        <w:rPr>
          <w:rFonts w:ascii="Courier New" w:hAnsi="Courier New" w:cs="Courier New"/>
          <w:sz w:val="20"/>
          <w:szCs w:val="20"/>
          <w:lang w:val="en-GB"/>
        </w:rPr>
        <w:t>.py</w:t>
      </w:r>
      <w:r>
        <w:rPr>
          <w:rFonts w:ascii="Courier New" w:hAnsi="Courier New" w:cs="Courier New"/>
          <w:sz w:val="20"/>
          <w:szCs w:val="20"/>
          <w:lang w:val="en-GB"/>
        </w:rPr>
        <w:t xml:space="preserve"> </w:t>
      </w:r>
      <w:r>
        <w:rPr>
          <w:lang w:val="en-GB"/>
        </w:rPr>
        <w:t xml:space="preserve">that creates a GUI for </w:t>
      </w:r>
      <w:r w:rsidRPr="001F4108">
        <w:rPr>
          <w:rFonts w:ascii="Courier New" w:hAnsi="Courier New" w:cs="Courier New"/>
          <w:sz w:val="20"/>
          <w:szCs w:val="20"/>
          <w:lang w:val="en-GB"/>
        </w:rPr>
        <w:t>a1.py</w:t>
      </w:r>
      <w:r>
        <w:rPr>
          <w:lang w:val="en-GB"/>
        </w:rPr>
        <w:t xml:space="preserve">. However, if you are interested in editing or extending the code, it is more straightforward to run </w:t>
      </w:r>
      <w:r w:rsidRPr="001F4108">
        <w:rPr>
          <w:rFonts w:ascii="Courier New" w:hAnsi="Courier New" w:cs="Courier New"/>
          <w:sz w:val="20"/>
          <w:szCs w:val="20"/>
          <w:lang w:val="en-GB"/>
        </w:rPr>
        <w:t>a1.py</w:t>
      </w:r>
      <w:r>
        <w:rPr>
          <w:lang w:val="en-GB"/>
        </w:rPr>
        <w:t xml:space="preserve"> directly.</w:t>
      </w:r>
    </w:p>
    <w:p w14:paraId="4F2A5494" w14:textId="77777777" w:rsidR="00115DA9" w:rsidRDefault="007808F5" w:rsidP="00115DA9">
      <w:pPr>
        <w:spacing w:before="240"/>
        <w:rPr>
          <w:lang w:val="en-GB"/>
        </w:rPr>
      </w:pPr>
      <w:r>
        <w:rPr>
          <w:lang w:val="en-GB"/>
        </w:rPr>
        <w:t>Before</w:t>
      </w:r>
      <w:r w:rsidR="001E1A51">
        <w:rPr>
          <w:lang w:val="en-GB"/>
        </w:rPr>
        <w:t xml:space="preserve"> </w:t>
      </w:r>
      <w:r>
        <w:rPr>
          <w:lang w:val="en-GB"/>
        </w:rPr>
        <w:t>running</w:t>
      </w:r>
      <w:r w:rsidR="001E1A51">
        <w:rPr>
          <w:lang w:val="en-GB"/>
        </w:rPr>
        <w:t xml:space="preserve"> </w:t>
      </w:r>
      <w:r w:rsidR="001E1A51" w:rsidRPr="001F4108">
        <w:rPr>
          <w:rFonts w:ascii="Courier New" w:hAnsi="Courier New" w:cs="Courier New"/>
          <w:sz w:val="20"/>
          <w:szCs w:val="20"/>
          <w:lang w:val="en-GB"/>
        </w:rPr>
        <w:t>a1.py</w:t>
      </w:r>
      <w:r w:rsidR="001E1A51">
        <w:rPr>
          <w:lang w:val="en-GB"/>
        </w:rPr>
        <w:t xml:space="preserve"> at home on a PC, you will need to have first downloaded and installed python3, and also the modulus “</w:t>
      </w:r>
      <w:proofErr w:type="spellStart"/>
      <w:r w:rsidR="001E1A51">
        <w:rPr>
          <w:lang w:val="en-GB"/>
        </w:rPr>
        <w:t>numpy</w:t>
      </w:r>
      <w:proofErr w:type="spellEnd"/>
      <w:r w:rsidR="001E1A51">
        <w:rPr>
          <w:lang w:val="en-GB"/>
        </w:rPr>
        <w:t>”, “</w:t>
      </w:r>
      <w:proofErr w:type="spellStart"/>
      <w:r w:rsidR="001E1A51">
        <w:rPr>
          <w:lang w:val="en-GB"/>
        </w:rPr>
        <w:t>scipy</w:t>
      </w:r>
      <w:proofErr w:type="spellEnd"/>
      <w:r w:rsidR="001E1A51">
        <w:rPr>
          <w:lang w:val="en-GB"/>
        </w:rPr>
        <w:t>” and “matplotlib” (</w:t>
      </w:r>
      <w:proofErr w:type="spellStart"/>
      <w:proofErr w:type="gramStart"/>
      <w:r w:rsidR="001E1A51">
        <w:rPr>
          <w:lang w:val="en-GB"/>
        </w:rPr>
        <w:t>eg</w:t>
      </w:r>
      <w:proofErr w:type="spellEnd"/>
      <w:proofErr w:type="gramEnd"/>
      <w:r w:rsidR="001E1A51">
        <w:rPr>
          <w:lang w:val="en-GB"/>
        </w:rPr>
        <w:t xml:space="preserve"> “</w:t>
      </w:r>
      <w:r w:rsidR="001E1A51">
        <w:rPr>
          <w:rFonts w:ascii="Courier New" w:hAnsi="Courier New" w:cs="Courier New"/>
          <w:sz w:val="20"/>
          <w:szCs w:val="20"/>
          <w:lang w:val="en-GB"/>
        </w:rPr>
        <w:t>p</w:t>
      </w:r>
      <w:r w:rsidR="001E1A51" w:rsidRPr="005D30DB">
        <w:rPr>
          <w:rFonts w:ascii="Courier New" w:hAnsi="Courier New" w:cs="Courier New"/>
          <w:sz w:val="20"/>
          <w:szCs w:val="20"/>
          <w:lang w:val="en-GB"/>
        </w:rPr>
        <w:t xml:space="preserve">ip install </w:t>
      </w:r>
      <w:proofErr w:type="spellStart"/>
      <w:r w:rsidR="001E1A51" w:rsidRPr="005D30DB">
        <w:rPr>
          <w:rFonts w:ascii="Courier New" w:hAnsi="Courier New" w:cs="Courier New"/>
          <w:sz w:val="20"/>
          <w:szCs w:val="20"/>
          <w:lang w:val="en-GB"/>
        </w:rPr>
        <w:t>numpy</w:t>
      </w:r>
      <w:proofErr w:type="spellEnd"/>
      <w:r w:rsidR="001E1A51">
        <w:rPr>
          <w:lang w:val="en-GB"/>
        </w:rPr>
        <w:t>” or “</w:t>
      </w:r>
      <w:r w:rsidR="001E1A51">
        <w:rPr>
          <w:rFonts w:ascii="Courier New" w:hAnsi="Courier New" w:cs="Courier New"/>
          <w:sz w:val="20"/>
          <w:szCs w:val="20"/>
          <w:lang w:val="en-GB"/>
        </w:rPr>
        <w:t>p</w:t>
      </w:r>
      <w:r w:rsidR="001E1A51" w:rsidRPr="005D30DB">
        <w:rPr>
          <w:rFonts w:ascii="Courier New" w:hAnsi="Courier New" w:cs="Courier New"/>
          <w:sz w:val="20"/>
          <w:szCs w:val="20"/>
          <w:lang w:val="en-GB"/>
        </w:rPr>
        <w:t>ip</w:t>
      </w:r>
      <w:r w:rsidR="001E1A51">
        <w:rPr>
          <w:rFonts w:ascii="Courier New" w:hAnsi="Courier New" w:cs="Courier New"/>
          <w:sz w:val="20"/>
          <w:szCs w:val="20"/>
          <w:lang w:val="en-GB"/>
        </w:rPr>
        <w:t>3</w:t>
      </w:r>
      <w:r w:rsidR="001E1A51" w:rsidRPr="005D30DB">
        <w:rPr>
          <w:rFonts w:ascii="Courier New" w:hAnsi="Courier New" w:cs="Courier New"/>
          <w:sz w:val="20"/>
          <w:szCs w:val="20"/>
          <w:lang w:val="en-GB"/>
        </w:rPr>
        <w:t xml:space="preserve"> install </w:t>
      </w:r>
      <w:proofErr w:type="spellStart"/>
      <w:r w:rsidR="001E1A51" w:rsidRPr="005D30DB">
        <w:rPr>
          <w:rFonts w:ascii="Courier New" w:hAnsi="Courier New" w:cs="Courier New"/>
          <w:sz w:val="20"/>
          <w:szCs w:val="20"/>
          <w:lang w:val="en-GB"/>
        </w:rPr>
        <w:t>numpy</w:t>
      </w:r>
      <w:proofErr w:type="spellEnd"/>
      <w:r w:rsidR="001E1A51">
        <w:rPr>
          <w:lang w:val="en-GB"/>
        </w:rPr>
        <w:t>” depending on your platform).</w:t>
      </w:r>
    </w:p>
    <w:p w14:paraId="25FBA1A3" w14:textId="77777777" w:rsidR="007808F5" w:rsidRPr="00B10830" w:rsidRDefault="007808F5" w:rsidP="00B10830">
      <w:pPr>
        <w:spacing w:before="240"/>
        <w:rPr>
          <w:lang w:val="en-GB"/>
        </w:rPr>
      </w:pPr>
      <w:proofErr w:type="spellStart"/>
      <w:proofErr w:type="gramStart"/>
      <w:r>
        <w:rPr>
          <w:lang w:val="en-GB"/>
        </w:rPr>
        <w:t>Next</w:t>
      </w:r>
      <w:r>
        <w:rPr>
          <w:rFonts w:ascii="Courier New" w:hAnsi="Courier New" w:cs="Courier New"/>
          <w:sz w:val="20"/>
          <w:szCs w:val="20"/>
          <w:lang w:val="en-GB"/>
        </w:rPr>
        <w:t>,</w:t>
      </w:r>
      <w:r>
        <w:rPr>
          <w:lang w:val="en-GB"/>
        </w:rPr>
        <w:t>open</w:t>
      </w:r>
      <w:proofErr w:type="spellEnd"/>
      <w:proofErr w:type="gramEnd"/>
      <w:r>
        <w:rPr>
          <w:lang w:val="en-GB"/>
        </w:rPr>
        <w:t xml:space="preserve"> a terminal/</w:t>
      </w:r>
      <w:proofErr w:type="spellStart"/>
      <w:r>
        <w:rPr>
          <w:lang w:val="en-GB"/>
        </w:rPr>
        <w:t>command_prompt</w:t>
      </w:r>
      <w:proofErr w:type="spellEnd"/>
      <w:r>
        <w:rPr>
          <w:lang w:val="en-GB"/>
        </w:rPr>
        <w:t xml:space="preserve">, and navigate to where the file </w:t>
      </w:r>
      <w:r w:rsidR="00B10830" w:rsidRPr="005D30DB">
        <w:rPr>
          <w:rFonts w:ascii="Courier New" w:hAnsi="Courier New" w:cs="Courier New"/>
          <w:sz w:val="20"/>
          <w:szCs w:val="20"/>
          <w:lang w:val="en-GB"/>
        </w:rPr>
        <w:t>a1.py</w:t>
      </w:r>
      <w:r w:rsidR="00B10830">
        <w:rPr>
          <w:lang w:val="en-GB"/>
        </w:rPr>
        <w:t xml:space="preserve"> </w:t>
      </w:r>
      <w:r>
        <w:rPr>
          <w:lang w:val="en-GB"/>
        </w:rPr>
        <w:t>resides</w:t>
      </w:r>
      <w:r w:rsidR="00B10830">
        <w:rPr>
          <w:lang w:val="en-GB"/>
        </w:rPr>
        <w:t xml:space="preserve">, and run the script. The exact terminal command required depends on your system, but is likely </w:t>
      </w:r>
      <w:r w:rsidR="00B10830" w:rsidRPr="005D30DB">
        <w:rPr>
          <w:rFonts w:ascii="Courier New" w:hAnsi="Courier New" w:cs="Courier New"/>
          <w:sz w:val="20"/>
          <w:szCs w:val="20"/>
          <w:lang w:val="en-GB"/>
        </w:rPr>
        <w:t>a1.py</w:t>
      </w:r>
      <w:r w:rsidR="00B10830">
        <w:rPr>
          <w:rFonts w:ascii="Courier New" w:hAnsi="Courier New" w:cs="Courier New"/>
          <w:sz w:val="20"/>
          <w:szCs w:val="20"/>
          <w:lang w:val="en-GB"/>
        </w:rPr>
        <w:t xml:space="preserve">, </w:t>
      </w:r>
      <w:r>
        <w:rPr>
          <w:rFonts w:ascii="Courier New" w:hAnsi="Courier New" w:cs="Courier New"/>
          <w:sz w:val="20"/>
          <w:szCs w:val="20"/>
          <w:lang w:val="en-GB"/>
        </w:rPr>
        <w:t xml:space="preserve">python </w:t>
      </w:r>
      <w:r w:rsidRPr="005D30DB">
        <w:rPr>
          <w:rFonts w:ascii="Courier New" w:hAnsi="Courier New" w:cs="Courier New"/>
          <w:sz w:val="20"/>
          <w:szCs w:val="20"/>
          <w:lang w:val="en-GB"/>
        </w:rPr>
        <w:t>a1.py</w:t>
      </w:r>
      <w:r>
        <w:rPr>
          <w:rFonts w:ascii="Courier New" w:hAnsi="Courier New" w:cs="Courier New"/>
          <w:sz w:val="20"/>
          <w:szCs w:val="20"/>
          <w:lang w:val="en-GB"/>
        </w:rPr>
        <w:t xml:space="preserve">, </w:t>
      </w:r>
      <w:r>
        <w:rPr>
          <w:lang w:val="en-GB"/>
        </w:rPr>
        <w:t xml:space="preserve">or </w:t>
      </w:r>
      <w:r>
        <w:rPr>
          <w:rFonts w:ascii="Courier New" w:hAnsi="Courier New" w:cs="Courier New"/>
          <w:sz w:val="20"/>
          <w:szCs w:val="20"/>
          <w:lang w:val="en-GB"/>
        </w:rPr>
        <w:t xml:space="preserve">python3 </w:t>
      </w:r>
      <w:r w:rsidRPr="005D30DB">
        <w:rPr>
          <w:rFonts w:ascii="Courier New" w:hAnsi="Courier New" w:cs="Courier New"/>
          <w:sz w:val="20"/>
          <w:szCs w:val="20"/>
          <w:lang w:val="en-GB"/>
        </w:rPr>
        <w:t>a1.py</w:t>
      </w:r>
      <w:r>
        <w:rPr>
          <w:rFonts w:ascii="Courier New" w:hAnsi="Courier New" w:cs="Courier New"/>
          <w:sz w:val="20"/>
          <w:szCs w:val="20"/>
          <w:lang w:val="en-GB"/>
        </w:rPr>
        <w:t>.</w:t>
      </w:r>
    </w:p>
    <w:p w14:paraId="4174A4F5" w14:textId="77777777" w:rsidR="00115DA9" w:rsidRDefault="00B10830" w:rsidP="00115DA9">
      <w:pPr>
        <w:spacing w:before="240"/>
        <w:rPr>
          <w:lang w:val="en-GB"/>
        </w:rPr>
      </w:pPr>
      <w:r>
        <w:rPr>
          <w:lang w:val="en-GB"/>
        </w:rPr>
        <w:t>When</w:t>
      </w:r>
      <w:r w:rsidR="001E1A51">
        <w:rPr>
          <w:lang w:val="en-GB"/>
        </w:rPr>
        <w:t xml:space="preserve"> you run </w:t>
      </w:r>
      <w:proofErr w:type="gramStart"/>
      <w:r w:rsidR="001159AD" w:rsidRPr="001F4108">
        <w:rPr>
          <w:rFonts w:ascii="Courier New" w:hAnsi="Courier New" w:cs="Courier New"/>
          <w:sz w:val="20"/>
          <w:szCs w:val="20"/>
          <w:lang w:val="en-GB"/>
        </w:rPr>
        <w:t>a1.py</w:t>
      </w:r>
      <w:r w:rsidR="001159AD">
        <w:rPr>
          <w:lang w:val="en-GB"/>
        </w:rPr>
        <w:t xml:space="preserve">  i</w:t>
      </w:r>
      <w:r w:rsidR="001E1A51">
        <w:rPr>
          <w:lang w:val="en-GB"/>
        </w:rPr>
        <w:t>n</w:t>
      </w:r>
      <w:proofErr w:type="gramEnd"/>
      <w:r w:rsidR="001E1A51">
        <w:rPr>
          <w:lang w:val="en-GB"/>
        </w:rPr>
        <w:t xml:space="preserve"> a terminal</w:t>
      </w:r>
      <w:r w:rsidR="001159AD">
        <w:rPr>
          <w:lang w:val="en-GB"/>
        </w:rPr>
        <w:t xml:space="preserve">, it will complete the analysis with a set of default parameters, and the resulting step-response and frequency-response graphs will be plotted. </w:t>
      </w:r>
      <w:r w:rsidR="00115DA9">
        <w:rPr>
          <w:lang w:val="en-GB"/>
        </w:rPr>
        <w:t xml:space="preserve">To see what the default values are </w:t>
      </w:r>
      <w:proofErr w:type="gramStart"/>
      <w:r>
        <w:rPr>
          <w:lang w:val="en-GB"/>
        </w:rPr>
        <w:t>run</w:t>
      </w:r>
      <w:r w:rsidR="00115DA9">
        <w:rPr>
          <w:lang w:val="en-GB"/>
        </w:rPr>
        <w:t xml:space="preserve"> </w:t>
      </w:r>
      <w:r w:rsidR="00115DA9">
        <w:rPr>
          <w:rFonts w:ascii="Courier New" w:hAnsi="Courier New" w:cs="Courier New"/>
          <w:sz w:val="20"/>
          <w:szCs w:val="20"/>
          <w:lang w:val="en-GB"/>
        </w:rPr>
        <w:t xml:space="preserve"> </w:t>
      </w:r>
      <w:r w:rsidR="00115DA9" w:rsidRPr="005D30DB">
        <w:rPr>
          <w:rFonts w:ascii="Courier New" w:hAnsi="Courier New" w:cs="Courier New"/>
          <w:sz w:val="20"/>
          <w:szCs w:val="20"/>
          <w:lang w:val="en-GB"/>
        </w:rPr>
        <w:t>a1.py</w:t>
      </w:r>
      <w:proofErr w:type="gramEnd"/>
      <w:r w:rsidR="00115DA9" w:rsidRPr="005D30DB">
        <w:rPr>
          <w:rFonts w:ascii="Courier New" w:hAnsi="Courier New" w:cs="Courier New"/>
          <w:sz w:val="20"/>
          <w:szCs w:val="20"/>
          <w:lang w:val="en-GB"/>
        </w:rPr>
        <w:t xml:space="preserve"> --help</w:t>
      </w:r>
      <w:r w:rsidR="00115DA9">
        <w:rPr>
          <w:lang w:val="en-GB"/>
        </w:rPr>
        <w:t xml:space="preserve">  which shows default values in [  ]:</w:t>
      </w:r>
    </w:p>
    <w:p w14:paraId="32E9346E" w14:textId="77777777" w:rsidR="001159AD" w:rsidRDefault="001159AD" w:rsidP="001159AD">
      <w:pPr>
        <w:spacing w:before="240"/>
        <w:rPr>
          <w:rFonts w:ascii="Courier New" w:hAnsi="Courier New" w:cs="Courier New"/>
          <w:lang w:val="en-GB"/>
        </w:rPr>
      </w:pPr>
      <w:r w:rsidRPr="005D30DB">
        <w:rPr>
          <w:rFonts w:ascii="Courier New" w:hAnsi="Courier New" w:cs="Courier New"/>
          <w:sz w:val="20"/>
          <w:szCs w:val="20"/>
          <w:lang w:val="en-GB"/>
        </w:rPr>
        <w:t xml:space="preserve">&gt; a1.py </w:t>
      </w:r>
      <w:r>
        <w:rPr>
          <w:rFonts w:ascii="Courier New" w:hAnsi="Courier New" w:cs="Courier New"/>
          <w:sz w:val="20"/>
          <w:szCs w:val="20"/>
          <w:lang w:val="en-GB"/>
        </w:rPr>
        <w:t>--</w:t>
      </w:r>
      <w:r w:rsidRPr="005D30DB">
        <w:rPr>
          <w:rFonts w:ascii="Courier New" w:hAnsi="Courier New" w:cs="Courier New"/>
          <w:sz w:val="20"/>
          <w:szCs w:val="20"/>
          <w:lang w:val="en-GB"/>
        </w:rPr>
        <w:t>help</w:t>
      </w:r>
      <w:r w:rsidRPr="005D30DB">
        <w:rPr>
          <w:rFonts w:ascii="Courier New" w:hAnsi="Courier New" w:cs="Courier New"/>
          <w:sz w:val="20"/>
          <w:szCs w:val="20"/>
          <w:lang w:val="en-GB"/>
        </w:rPr>
        <w:br/>
        <w:t>usage: Plot response curves [-h] [--m1 M1] [--l1 L1] [--k1 K1] [--f1 F1] [--m2 M2] [--l2 L2] [--k2 K2] [--f2 F2] [--</w:t>
      </w:r>
      <w:proofErr w:type="spellStart"/>
      <w:r w:rsidRPr="005D30DB">
        <w:rPr>
          <w:rFonts w:ascii="Courier New" w:hAnsi="Courier New" w:cs="Courier New"/>
          <w:sz w:val="20"/>
          <w:szCs w:val="20"/>
          <w:lang w:val="en-GB"/>
        </w:rPr>
        <w:t>hz</w:t>
      </w:r>
      <w:proofErr w:type="spellEnd"/>
      <w:r w:rsidRPr="005D30DB">
        <w:rPr>
          <w:rFonts w:ascii="Courier New" w:hAnsi="Courier New" w:cs="Courier New"/>
          <w:sz w:val="20"/>
          <w:szCs w:val="20"/>
          <w:lang w:val="en-GB"/>
        </w:rPr>
        <w:t xml:space="preserve"> HZ HZ] [--sec SEC]</w:t>
      </w:r>
    </w:p>
    <w:tbl>
      <w:tblPr>
        <w:tblW w:w="10031" w:type="dxa"/>
        <w:tblLook w:val="04A0" w:firstRow="1" w:lastRow="0" w:firstColumn="1" w:lastColumn="0" w:noHBand="0" w:noVBand="1"/>
      </w:tblPr>
      <w:tblGrid>
        <w:gridCol w:w="5920"/>
        <w:gridCol w:w="4111"/>
      </w:tblGrid>
      <w:tr w:rsidR="001159AD" w:rsidRPr="00CB498A" w14:paraId="579B4177" w14:textId="77777777">
        <w:tc>
          <w:tcPr>
            <w:tcW w:w="5920" w:type="dxa"/>
            <w:shd w:val="clear" w:color="auto" w:fill="auto"/>
          </w:tcPr>
          <w:p w14:paraId="378D293E" w14:textId="77777777" w:rsidR="001159AD" w:rsidRPr="00CB498A" w:rsidRDefault="001159AD">
            <w:pPr>
              <w:rPr>
                <w:sz w:val="20"/>
                <w:szCs w:val="20"/>
                <w:lang w:val="en-GB"/>
              </w:rPr>
            </w:pPr>
            <w:r w:rsidRPr="00CB498A">
              <w:rPr>
                <w:rFonts w:ascii="Courier New" w:hAnsi="Courier New" w:cs="Courier New"/>
                <w:sz w:val="20"/>
                <w:szCs w:val="20"/>
                <w:lang w:val="en-GB"/>
              </w:rPr>
              <w:t>optional arguments:</w:t>
            </w:r>
            <w:r w:rsidRPr="00CB498A">
              <w:rPr>
                <w:rFonts w:ascii="Courier New" w:hAnsi="Courier New" w:cs="Courier New"/>
                <w:sz w:val="20"/>
                <w:szCs w:val="20"/>
                <w:lang w:val="en-GB"/>
              </w:rPr>
              <w:br/>
              <w:t xml:space="preserve">  -h, --help  show this help message and exit</w:t>
            </w:r>
            <w:r w:rsidRPr="00CB498A">
              <w:rPr>
                <w:rFonts w:ascii="Courier New" w:hAnsi="Courier New" w:cs="Courier New"/>
                <w:sz w:val="20"/>
                <w:szCs w:val="20"/>
                <w:lang w:val="en-GB"/>
              </w:rPr>
              <w:br/>
              <w:t xml:space="preserve">  --m1 </w:t>
            </w:r>
            <w:proofErr w:type="spellStart"/>
            <w:r w:rsidRPr="00CB498A">
              <w:rPr>
                <w:rFonts w:ascii="Courier New" w:hAnsi="Courier New" w:cs="Courier New"/>
                <w:sz w:val="20"/>
                <w:szCs w:val="20"/>
                <w:lang w:val="en-GB"/>
              </w:rPr>
              <w:t>M1</w:t>
            </w:r>
            <w:proofErr w:type="spellEnd"/>
            <w:r w:rsidRPr="00CB498A">
              <w:rPr>
                <w:rFonts w:ascii="Courier New" w:hAnsi="Courier New" w:cs="Courier New"/>
                <w:sz w:val="20"/>
                <w:szCs w:val="20"/>
                <w:lang w:val="en-GB"/>
              </w:rPr>
              <w:t xml:space="preserve">     Mass 1 [</w:t>
            </w:r>
            <w:r>
              <w:rPr>
                <w:rFonts w:ascii="Courier New" w:hAnsi="Courier New" w:cs="Courier New"/>
                <w:sz w:val="20"/>
                <w:szCs w:val="20"/>
                <w:lang w:val="en-GB"/>
              </w:rPr>
              <w:t>7.88</w:t>
            </w:r>
            <w:r w:rsidRPr="00CB498A">
              <w:rPr>
                <w:rFonts w:ascii="Courier New" w:hAnsi="Courier New" w:cs="Courier New"/>
                <w:sz w:val="20"/>
                <w:szCs w:val="20"/>
                <w:lang w:val="en-GB"/>
              </w:rPr>
              <w:t>]</w:t>
            </w:r>
            <w:r w:rsidRPr="00CB498A">
              <w:rPr>
                <w:rFonts w:ascii="Courier New" w:hAnsi="Courier New" w:cs="Courier New"/>
                <w:sz w:val="20"/>
                <w:szCs w:val="20"/>
                <w:lang w:val="en-GB"/>
              </w:rPr>
              <w:br/>
              <w:t xml:space="preserve">  --l1 </w:t>
            </w:r>
            <w:proofErr w:type="spellStart"/>
            <w:r w:rsidRPr="00CB498A">
              <w:rPr>
                <w:rFonts w:ascii="Courier New" w:hAnsi="Courier New" w:cs="Courier New"/>
                <w:sz w:val="20"/>
                <w:szCs w:val="20"/>
                <w:lang w:val="en-GB"/>
              </w:rPr>
              <w:t>L1</w:t>
            </w:r>
            <w:proofErr w:type="spellEnd"/>
            <w:r w:rsidRPr="00CB498A">
              <w:rPr>
                <w:rFonts w:ascii="Courier New" w:hAnsi="Courier New" w:cs="Courier New"/>
                <w:sz w:val="20"/>
                <w:szCs w:val="20"/>
                <w:lang w:val="en-GB"/>
              </w:rPr>
              <w:t xml:space="preserve">     Damping 1 [</w:t>
            </w:r>
            <w:r>
              <w:rPr>
                <w:rFonts w:ascii="Courier New" w:hAnsi="Courier New" w:cs="Courier New"/>
                <w:sz w:val="20"/>
                <w:szCs w:val="20"/>
                <w:lang w:val="en-GB"/>
              </w:rPr>
              <w:t>3.96</w:t>
            </w:r>
            <w:r w:rsidRPr="00CB498A">
              <w:rPr>
                <w:rFonts w:ascii="Courier New" w:hAnsi="Courier New" w:cs="Courier New"/>
                <w:sz w:val="20"/>
                <w:szCs w:val="20"/>
                <w:lang w:val="en-GB"/>
              </w:rPr>
              <w:t>]</w:t>
            </w:r>
            <w:r w:rsidRPr="00CB498A">
              <w:rPr>
                <w:rFonts w:ascii="Courier New" w:hAnsi="Courier New" w:cs="Courier New"/>
                <w:sz w:val="20"/>
                <w:szCs w:val="20"/>
                <w:lang w:val="en-GB"/>
              </w:rPr>
              <w:br/>
              <w:t xml:space="preserve">  --k1 </w:t>
            </w:r>
            <w:proofErr w:type="spellStart"/>
            <w:r w:rsidRPr="00CB498A">
              <w:rPr>
                <w:rFonts w:ascii="Courier New" w:hAnsi="Courier New" w:cs="Courier New"/>
                <w:sz w:val="20"/>
                <w:szCs w:val="20"/>
                <w:lang w:val="en-GB"/>
              </w:rPr>
              <w:t>K1</w:t>
            </w:r>
            <w:proofErr w:type="spellEnd"/>
            <w:r w:rsidRPr="00CB498A">
              <w:rPr>
                <w:rFonts w:ascii="Courier New" w:hAnsi="Courier New" w:cs="Courier New"/>
                <w:sz w:val="20"/>
                <w:szCs w:val="20"/>
                <w:lang w:val="en-GB"/>
              </w:rPr>
              <w:t xml:space="preserve">     Spring 1 [</w:t>
            </w:r>
            <w:r>
              <w:rPr>
                <w:rFonts w:ascii="Courier New" w:hAnsi="Courier New" w:cs="Courier New"/>
                <w:sz w:val="20"/>
                <w:szCs w:val="20"/>
                <w:lang w:val="en-GB"/>
              </w:rPr>
              <w:t>4200</w:t>
            </w:r>
            <w:r w:rsidRPr="00CB498A">
              <w:rPr>
                <w:rFonts w:ascii="Courier New" w:hAnsi="Courier New" w:cs="Courier New"/>
                <w:sz w:val="20"/>
                <w:szCs w:val="20"/>
                <w:lang w:val="en-GB"/>
              </w:rPr>
              <w:t>]</w:t>
            </w:r>
            <w:r w:rsidRPr="00CB498A">
              <w:rPr>
                <w:rFonts w:ascii="Courier New" w:hAnsi="Courier New" w:cs="Courier New"/>
                <w:sz w:val="20"/>
                <w:szCs w:val="20"/>
                <w:lang w:val="en-GB"/>
              </w:rPr>
              <w:br/>
              <w:t xml:space="preserve">  --f1 </w:t>
            </w:r>
            <w:proofErr w:type="spellStart"/>
            <w:r w:rsidRPr="00CB498A">
              <w:rPr>
                <w:rFonts w:ascii="Courier New" w:hAnsi="Courier New" w:cs="Courier New"/>
                <w:sz w:val="20"/>
                <w:szCs w:val="20"/>
                <w:lang w:val="en-GB"/>
              </w:rPr>
              <w:t>F1</w:t>
            </w:r>
            <w:proofErr w:type="spellEnd"/>
            <w:r w:rsidRPr="00CB498A">
              <w:rPr>
                <w:rFonts w:ascii="Courier New" w:hAnsi="Courier New" w:cs="Courier New"/>
                <w:sz w:val="20"/>
                <w:szCs w:val="20"/>
                <w:lang w:val="en-GB"/>
              </w:rPr>
              <w:t xml:space="preserve">     Force 1 [</w:t>
            </w:r>
            <w:r>
              <w:rPr>
                <w:rFonts w:ascii="Courier New" w:hAnsi="Courier New" w:cs="Courier New"/>
                <w:sz w:val="20"/>
                <w:szCs w:val="20"/>
                <w:lang w:val="en-GB"/>
              </w:rPr>
              <w:t>0.</w:t>
            </w:r>
            <w:r w:rsidRPr="00CB498A">
              <w:rPr>
                <w:rFonts w:ascii="Courier New" w:hAnsi="Courier New" w:cs="Courier New"/>
                <w:sz w:val="20"/>
                <w:szCs w:val="20"/>
                <w:lang w:val="en-GB"/>
              </w:rPr>
              <w:t>5]</w:t>
            </w:r>
            <w:r w:rsidRPr="00CB498A">
              <w:rPr>
                <w:rFonts w:ascii="Courier New" w:hAnsi="Courier New" w:cs="Courier New"/>
                <w:sz w:val="20"/>
                <w:szCs w:val="20"/>
                <w:lang w:val="en-GB"/>
              </w:rPr>
              <w:br/>
              <w:t xml:space="preserve">  --m2 </w:t>
            </w:r>
            <w:proofErr w:type="spellStart"/>
            <w:r w:rsidRPr="00CB498A">
              <w:rPr>
                <w:rFonts w:ascii="Courier New" w:hAnsi="Courier New" w:cs="Courier New"/>
                <w:sz w:val="20"/>
                <w:szCs w:val="20"/>
                <w:lang w:val="en-GB"/>
              </w:rPr>
              <w:t>M2</w:t>
            </w:r>
            <w:proofErr w:type="spellEnd"/>
            <w:r w:rsidRPr="00CB498A">
              <w:rPr>
                <w:rFonts w:ascii="Courier New" w:hAnsi="Courier New" w:cs="Courier New"/>
                <w:sz w:val="20"/>
                <w:szCs w:val="20"/>
                <w:lang w:val="en-GB"/>
              </w:rPr>
              <w:t xml:space="preserve">     Mass 2 [None]</w:t>
            </w:r>
            <w:r w:rsidRPr="00CB498A">
              <w:rPr>
                <w:rFonts w:ascii="Courier New" w:hAnsi="Courier New" w:cs="Courier New"/>
                <w:sz w:val="20"/>
                <w:szCs w:val="20"/>
                <w:lang w:val="en-GB"/>
              </w:rPr>
              <w:br/>
              <w:t xml:space="preserve">  --l2 </w:t>
            </w:r>
            <w:proofErr w:type="spellStart"/>
            <w:r w:rsidRPr="00CB498A">
              <w:rPr>
                <w:rFonts w:ascii="Courier New" w:hAnsi="Courier New" w:cs="Courier New"/>
                <w:sz w:val="20"/>
                <w:szCs w:val="20"/>
                <w:lang w:val="en-GB"/>
              </w:rPr>
              <w:t>L2</w:t>
            </w:r>
            <w:proofErr w:type="spellEnd"/>
            <w:r w:rsidRPr="00CB498A">
              <w:rPr>
                <w:rFonts w:ascii="Courier New" w:hAnsi="Courier New" w:cs="Courier New"/>
                <w:sz w:val="20"/>
                <w:szCs w:val="20"/>
                <w:lang w:val="en-GB"/>
              </w:rPr>
              <w:t xml:space="preserve">     Damping 2 [</w:t>
            </w:r>
            <w:r>
              <w:rPr>
                <w:rFonts w:ascii="Courier New" w:hAnsi="Courier New" w:cs="Courier New"/>
                <w:sz w:val="20"/>
                <w:szCs w:val="20"/>
                <w:lang w:val="en-GB"/>
              </w:rPr>
              <w:t>1</w:t>
            </w:r>
            <w:r w:rsidRPr="00CB498A">
              <w:rPr>
                <w:rFonts w:ascii="Courier New" w:hAnsi="Courier New" w:cs="Courier New"/>
                <w:sz w:val="20"/>
                <w:szCs w:val="20"/>
                <w:lang w:val="en-GB"/>
              </w:rPr>
              <w:t>]</w:t>
            </w:r>
            <w:r w:rsidRPr="00CB498A">
              <w:rPr>
                <w:rFonts w:ascii="Courier New" w:hAnsi="Courier New" w:cs="Courier New"/>
                <w:sz w:val="20"/>
                <w:szCs w:val="20"/>
                <w:lang w:val="en-GB"/>
              </w:rPr>
              <w:br/>
              <w:t xml:space="preserve">  --k2 </w:t>
            </w:r>
            <w:proofErr w:type="spellStart"/>
            <w:r w:rsidRPr="00CB498A">
              <w:rPr>
                <w:rFonts w:ascii="Courier New" w:hAnsi="Courier New" w:cs="Courier New"/>
                <w:sz w:val="20"/>
                <w:szCs w:val="20"/>
                <w:lang w:val="en-GB"/>
              </w:rPr>
              <w:t>K2</w:t>
            </w:r>
            <w:proofErr w:type="spellEnd"/>
            <w:r w:rsidRPr="00CB498A">
              <w:rPr>
                <w:rFonts w:ascii="Courier New" w:hAnsi="Courier New" w:cs="Courier New"/>
                <w:sz w:val="20"/>
                <w:szCs w:val="20"/>
                <w:lang w:val="en-GB"/>
              </w:rPr>
              <w:t xml:space="preserve">     Spring 2 </w:t>
            </w:r>
            <w:r>
              <w:rPr>
                <w:rFonts w:ascii="Courier New" w:hAnsi="Courier New" w:cs="Courier New"/>
                <w:sz w:val="20"/>
                <w:szCs w:val="20"/>
                <w:lang w:val="en-GB"/>
              </w:rPr>
              <w:t>[106.8]</w:t>
            </w:r>
            <w:r w:rsidRPr="00CB498A">
              <w:rPr>
                <w:rFonts w:ascii="Courier New" w:hAnsi="Courier New" w:cs="Courier New"/>
                <w:sz w:val="20"/>
                <w:szCs w:val="20"/>
                <w:lang w:val="en-GB"/>
              </w:rPr>
              <w:br/>
              <w:t xml:space="preserve">  --f2 </w:t>
            </w:r>
            <w:proofErr w:type="spellStart"/>
            <w:r w:rsidRPr="00CB498A">
              <w:rPr>
                <w:rFonts w:ascii="Courier New" w:hAnsi="Courier New" w:cs="Courier New"/>
                <w:sz w:val="20"/>
                <w:szCs w:val="20"/>
                <w:lang w:val="en-GB"/>
              </w:rPr>
              <w:t>F2</w:t>
            </w:r>
            <w:proofErr w:type="spellEnd"/>
            <w:r w:rsidRPr="00CB498A">
              <w:rPr>
                <w:rFonts w:ascii="Courier New" w:hAnsi="Courier New" w:cs="Courier New"/>
                <w:sz w:val="20"/>
                <w:szCs w:val="20"/>
                <w:lang w:val="en-GB"/>
              </w:rPr>
              <w:t xml:space="preserve">     Force 2 [0]</w:t>
            </w:r>
            <w:r w:rsidRPr="00CB498A">
              <w:rPr>
                <w:rFonts w:ascii="Courier New" w:hAnsi="Courier New" w:cs="Courier New"/>
                <w:sz w:val="20"/>
                <w:szCs w:val="20"/>
                <w:lang w:val="en-GB"/>
              </w:rPr>
              <w:br/>
              <w:t xml:space="preserve">  --</w:t>
            </w:r>
            <w:proofErr w:type="spellStart"/>
            <w:r w:rsidRPr="00CB498A">
              <w:rPr>
                <w:rFonts w:ascii="Courier New" w:hAnsi="Courier New" w:cs="Courier New"/>
                <w:sz w:val="20"/>
                <w:szCs w:val="20"/>
                <w:lang w:val="en-GB"/>
              </w:rPr>
              <w:t>hz</w:t>
            </w:r>
            <w:proofErr w:type="spellEnd"/>
            <w:r w:rsidRPr="00CB498A">
              <w:rPr>
                <w:rFonts w:ascii="Courier New" w:hAnsi="Courier New" w:cs="Courier New"/>
                <w:sz w:val="20"/>
                <w:szCs w:val="20"/>
                <w:lang w:val="en-GB"/>
              </w:rPr>
              <w:t xml:space="preserve"> HZ </w:t>
            </w:r>
            <w:proofErr w:type="spellStart"/>
            <w:r w:rsidRPr="00CB498A">
              <w:rPr>
                <w:rFonts w:ascii="Courier New" w:hAnsi="Courier New" w:cs="Courier New"/>
                <w:sz w:val="20"/>
                <w:szCs w:val="20"/>
                <w:lang w:val="en-GB"/>
              </w:rPr>
              <w:t>HZ</w:t>
            </w:r>
            <w:proofErr w:type="spellEnd"/>
            <w:r w:rsidRPr="00CB498A">
              <w:rPr>
                <w:rFonts w:ascii="Courier New" w:hAnsi="Courier New" w:cs="Courier New"/>
                <w:sz w:val="20"/>
                <w:szCs w:val="20"/>
                <w:lang w:val="en-GB"/>
              </w:rPr>
              <w:t xml:space="preserve">  Frequency range [0 5]</w:t>
            </w:r>
            <w:r w:rsidRPr="00CB498A">
              <w:rPr>
                <w:sz w:val="20"/>
                <w:szCs w:val="20"/>
                <w:lang w:val="en-GB"/>
              </w:rPr>
              <w:br/>
            </w:r>
            <w:r w:rsidRPr="00CB498A">
              <w:rPr>
                <w:rFonts w:ascii="Courier New" w:hAnsi="Courier New" w:cs="Courier New"/>
                <w:sz w:val="20"/>
                <w:szCs w:val="20"/>
                <w:lang w:val="en-GB"/>
              </w:rPr>
              <w:t xml:space="preserve">  --sec </w:t>
            </w:r>
            <w:proofErr w:type="spellStart"/>
            <w:r w:rsidRPr="00CB498A">
              <w:rPr>
                <w:rFonts w:ascii="Courier New" w:hAnsi="Courier New" w:cs="Courier New"/>
                <w:sz w:val="20"/>
                <w:szCs w:val="20"/>
                <w:lang w:val="en-GB"/>
              </w:rPr>
              <w:t>SEC</w:t>
            </w:r>
            <w:proofErr w:type="spellEnd"/>
            <w:r w:rsidRPr="00CB498A">
              <w:rPr>
                <w:rFonts w:ascii="Courier New" w:hAnsi="Courier New" w:cs="Courier New"/>
                <w:sz w:val="20"/>
                <w:szCs w:val="20"/>
                <w:lang w:val="en-GB"/>
              </w:rPr>
              <w:t xml:space="preserve">   Time limit [30]</w:t>
            </w:r>
          </w:p>
          <w:p w14:paraId="3D73FBBA" w14:textId="77777777" w:rsidR="001159AD" w:rsidRPr="00CB498A" w:rsidRDefault="001159AD">
            <w:pPr>
              <w:spacing w:before="240"/>
              <w:rPr>
                <w:lang w:val="en-GB"/>
              </w:rPr>
            </w:pPr>
            <w:r w:rsidRPr="00CB498A">
              <w:rPr>
                <w:lang w:val="en-GB"/>
              </w:rPr>
              <w:t xml:space="preserve">To modify any of the parameters, </w:t>
            </w:r>
            <w:proofErr w:type="spellStart"/>
            <w:proofErr w:type="gramStart"/>
            <w:r w:rsidRPr="00CB498A">
              <w:rPr>
                <w:i/>
                <w:iCs/>
                <w:lang w:val="en-GB"/>
              </w:rPr>
              <w:t>eg</w:t>
            </w:r>
            <w:proofErr w:type="spellEnd"/>
            <w:r w:rsidRPr="00CB498A">
              <w:rPr>
                <w:lang w:val="en-GB"/>
              </w:rPr>
              <w:t xml:space="preserve">  to</w:t>
            </w:r>
            <w:proofErr w:type="gramEnd"/>
            <w:r w:rsidRPr="00CB498A">
              <w:rPr>
                <w:lang w:val="en-GB"/>
              </w:rPr>
              <w:t xml:space="preserve"> put  m</w:t>
            </w:r>
            <w:r w:rsidRPr="00CB498A">
              <w:rPr>
                <w:vertAlign w:val="subscript"/>
                <w:lang w:val="en-GB"/>
              </w:rPr>
              <w:t>1</w:t>
            </w:r>
            <w:r w:rsidRPr="00CB498A">
              <w:rPr>
                <w:lang w:val="en-GB"/>
              </w:rPr>
              <w:t xml:space="preserve"> =5.5kg and k</w:t>
            </w:r>
            <w:r w:rsidRPr="00CB498A">
              <w:rPr>
                <w:vertAlign w:val="subscript"/>
                <w:lang w:val="en-GB"/>
              </w:rPr>
              <w:t>1</w:t>
            </w:r>
            <w:r w:rsidRPr="00CB498A">
              <w:rPr>
                <w:lang w:val="en-GB"/>
              </w:rPr>
              <w:t xml:space="preserve"> =4000N/m then use the following syntax:</w:t>
            </w:r>
          </w:p>
          <w:p w14:paraId="258CDDFF" w14:textId="77777777" w:rsidR="001159AD" w:rsidRDefault="001159AD">
            <w:pPr>
              <w:spacing w:before="240"/>
              <w:rPr>
                <w:rFonts w:ascii="Courier New" w:hAnsi="Courier New" w:cs="Courier New"/>
                <w:sz w:val="20"/>
                <w:szCs w:val="20"/>
                <w:lang w:val="en-GB"/>
              </w:rPr>
            </w:pPr>
            <w:r w:rsidRPr="00CB498A">
              <w:rPr>
                <w:rFonts w:ascii="Courier New" w:hAnsi="Courier New" w:cs="Courier New"/>
                <w:sz w:val="20"/>
                <w:szCs w:val="20"/>
                <w:lang w:val="en-GB"/>
              </w:rPr>
              <w:t xml:space="preserve">a1.py –-m1 5.5 --k1 4000 </w:t>
            </w:r>
          </w:p>
          <w:p w14:paraId="282D47CB" w14:textId="77777777" w:rsidR="001159AD" w:rsidRPr="001F4108" w:rsidRDefault="001159AD">
            <w:pPr>
              <w:spacing w:before="240"/>
              <w:rPr>
                <w:rFonts w:ascii="Courier New" w:hAnsi="Courier New" w:cs="Courier New"/>
                <w:sz w:val="20"/>
                <w:szCs w:val="20"/>
                <w:lang w:val="en-GB"/>
              </w:rPr>
            </w:pPr>
          </w:p>
        </w:tc>
        <w:tc>
          <w:tcPr>
            <w:tcW w:w="4111" w:type="dxa"/>
            <w:shd w:val="clear" w:color="auto" w:fill="auto"/>
          </w:tcPr>
          <w:p w14:paraId="6C280D83" w14:textId="77777777" w:rsidR="001159AD" w:rsidRPr="00CB498A" w:rsidRDefault="00405347">
            <w:pPr>
              <w:rPr>
                <w:rFonts w:ascii="Courier New" w:hAnsi="Courier New" w:cs="Courier New"/>
                <w:lang w:val="en-GB"/>
              </w:rPr>
            </w:pPr>
            <w:r w:rsidRPr="00CB498A">
              <w:rPr>
                <w:rFonts w:ascii="Courier New" w:hAnsi="Courier New" w:cs="Courier New"/>
                <w:noProof/>
                <w:lang w:val="en-GB"/>
              </w:rPr>
              <mc:AlternateContent>
                <mc:Choice Requires="wpc">
                  <w:drawing>
                    <wp:inline distT="0" distB="0" distL="0" distR="0" wp14:anchorId="313EF9A4" wp14:editId="79E588FA">
                      <wp:extent cx="2460625" cy="2738755"/>
                      <wp:effectExtent l="0" t="0" r="0" b="0"/>
                      <wp:docPr id="761" name="Canvas 3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531027440" name="Rectangle 763"/>
                              <wps:cNvSpPr>
                                <a:spLocks/>
                              </wps:cNvSpPr>
                              <wps:spPr bwMode="auto">
                                <a:xfrm>
                                  <a:off x="219710" y="261620"/>
                                  <a:ext cx="692150" cy="4762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wps:wsp>
                              <wps:cNvPr id="1739608815" name="Rectangle 764"/>
                              <wps:cNvSpPr>
                                <a:spLocks/>
                              </wps:cNvSpPr>
                              <wps:spPr bwMode="auto">
                                <a:xfrm>
                                  <a:off x="670560" y="769620"/>
                                  <a:ext cx="915035" cy="914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wps:wsp>
                              <wps:cNvPr id="478171948" name="Rectangle 765"/>
                              <wps:cNvSpPr>
                                <a:spLocks/>
                              </wps:cNvSpPr>
                              <wps:spPr bwMode="auto">
                                <a:xfrm>
                                  <a:off x="365760" y="414655"/>
                                  <a:ext cx="926465" cy="634365"/>
                                </a:xfrm>
                                <a:prstGeom prst="rect">
                                  <a:avLst/>
                                </a:prstGeom>
                                <a:noFill/>
                                <a:ln w="25400"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4B7F170" w14:textId="77777777" w:rsidR="001159AD" w:rsidRDefault="001159AD" w:rsidP="001159AD">
                                    <w:pPr>
                                      <w:jc w:val="center"/>
                                    </w:pPr>
                                  </w:p>
                                  <w:p w14:paraId="3FB626AF" w14:textId="77777777" w:rsidR="001159AD" w:rsidRDefault="001159AD" w:rsidP="001159AD">
                                    <w:pPr>
                                      <w:jc w:val="center"/>
                                    </w:pPr>
                                    <w:r>
                                      <w:t>m</w:t>
                                    </w:r>
                                    <w:r w:rsidRPr="005D30DB">
                                      <w:rPr>
                                        <w:vertAlign w:val="subscript"/>
                                      </w:rPr>
                                      <w:t>2</w:t>
                                    </w:r>
                                  </w:p>
                                </w:txbxContent>
                              </wps:txbx>
                              <wps:bodyPr rot="0" vert="horz" wrap="square" lIns="0" tIns="0" rIns="0" bIns="0" anchor="t" anchorCtr="0" upright="1">
                                <a:noAutofit/>
                              </wps:bodyPr>
                            </wps:wsp>
                            <wpg:wgp>
                              <wpg:cNvPr id="847712606" name="Group 766"/>
                              <wpg:cNvGrpSpPr>
                                <a:grpSpLocks/>
                              </wpg:cNvGrpSpPr>
                              <wpg:grpSpPr bwMode="auto">
                                <a:xfrm>
                                  <a:off x="1007110" y="1055370"/>
                                  <a:ext cx="227330" cy="461645"/>
                                  <a:chOff x="3130" y="9353"/>
                                  <a:chExt cx="358" cy="1085"/>
                                </a:xfrm>
                              </wpg:grpSpPr>
                              <wps:wsp>
                                <wps:cNvPr id="1944217927" name="Freeform 767"/>
                                <wps:cNvSpPr>
                                  <a:spLocks/>
                                </wps:cNvSpPr>
                                <wps:spPr bwMode="auto">
                                  <a:xfrm>
                                    <a:off x="3130" y="9353"/>
                                    <a:ext cx="340" cy="367"/>
                                  </a:xfrm>
                                  <a:custGeom>
                                    <a:avLst/>
                                    <a:gdLst>
                                      <a:gd name="T0" fmla="*/ 0 w 340"/>
                                      <a:gd name="T1" fmla="*/ 0 h 367"/>
                                      <a:gd name="T2" fmla="*/ 340 w 340"/>
                                      <a:gd name="T3" fmla="*/ 196 h 367"/>
                                      <a:gd name="T4" fmla="*/ 10 w 340"/>
                                      <a:gd name="T5" fmla="*/ 367 h 367"/>
                                    </a:gdLst>
                                    <a:ahLst/>
                                    <a:cxnLst>
                                      <a:cxn ang="0">
                                        <a:pos x="T0" y="T1"/>
                                      </a:cxn>
                                      <a:cxn ang="0">
                                        <a:pos x="T2" y="T3"/>
                                      </a:cxn>
                                      <a:cxn ang="0">
                                        <a:pos x="T4" y="T5"/>
                                      </a:cxn>
                                    </a:cxnLst>
                                    <a:rect l="0" t="0" r="r" b="b"/>
                                    <a:pathLst>
                                      <a:path w="340" h="367">
                                        <a:moveTo>
                                          <a:pt x="0" y="0"/>
                                        </a:moveTo>
                                        <a:lnTo>
                                          <a:pt x="340" y="196"/>
                                        </a:lnTo>
                                        <a:lnTo>
                                          <a:pt x="10" y="367"/>
                                        </a:lnTo>
                                      </a:path>
                                    </a:pathLst>
                                  </a:custGeom>
                                  <a:noFill/>
                                  <a:ln w="9525" cap="flat"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s:wsp>
                                <wps:cNvPr id="2085832840" name="Freeform 768"/>
                                <wps:cNvSpPr>
                                  <a:spLocks/>
                                </wps:cNvSpPr>
                                <wps:spPr bwMode="auto">
                                  <a:xfrm>
                                    <a:off x="3139" y="9712"/>
                                    <a:ext cx="340" cy="367"/>
                                  </a:xfrm>
                                  <a:custGeom>
                                    <a:avLst/>
                                    <a:gdLst>
                                      <a:gd name="T0" fmla="*/ 0 w 340"/>
                                      <a:gd name="T1" fmla="*/ 0 h 367"/>
                                      <a:gd name="T2" fmla="*/ 340 w 340"/>
                                      <a:gd name="T3" fmla="*/ 196 h 367"/>
                                      <a:gd name="T4" fmla="*/ 10 w 340"/>
                                      <a:gd name="T5" fmla="*/ 367 h 367"/>
                                    </a:gdLst>
                                    <a:ahLst/>
                                    <a:cxnLst>
                                      <a:cxn ang="0">
                                        <a:pos x="T0" y="T1"/>
                                      </a:cxn>
                                      <a:cxn ang="0">
                                        <a:pos x="T2" y="T3"/>
                                      </a:cxn>
                                      <a:cxn ang="0">
                                        <a:pos x="T4" y="T5"/>
                                      </a:cxn>
                                    </a:cxnLst>
                                    <a:rect l="0" t="0" r="r" b="b"/>
                                    <a:pathLst>
                                      <a:path w="340" h="367">
                                        <a:moveTo>
                                          <a:pt x="0" y="0"/>
                                        </a:moveTo>
                                        <a:lnTo>
                                          <a:pt x="340" y="196"/>
                                        </a:lnTo>
                                        <a:lnTo>
                                          <a:pt x="10" y="367"/>
                                        </a:lnTo>
                                      </a:path>
                                    </a:pathLst>
                                  </a:custGeom>
                                  <a:noFill/>
                                  <a:ln w="9525" cap="flat"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s:wsp>
                                <wps:cNvPr id="1457309143" name="Freeform 769"/>
                                <wps:cNvSpPr>
                                  <a:spLocks/>
                                </wps:cNvSpPr>
                                <wps:spPr bwMode="auto">
                                  <a:xfrm>
                                    <a:off x="3148" y="10071"/>
                                    <a:ext cx="340" cy="367"/>
                                  </a:xfrm>
                                  <a:custGeom>
                                    <a:avLst/>
                                    <a:gdLst>
                                      <a:gd name="T0" fmla="*/ 0 w 340"/>
                                      <a:gd name="T1" fmla="*/ 0 h 367"/>
                                      <a:gd name="T2" fmla="*/ 340 w 340"/>
                                      <a:gd name="T3" fmla="*/ 196 h 367"/>
                                      <a:gd name="T4" fmla="*/ 10 w 340"/>
                                      <a:gd name="T5" fmla="*/ 367 h 367"/>
                                    </a:gdLst>
                                    <a:ahLst/>
                                    <a:cxnLst>
                                      <a:cxn ang="0">
                                        <a:pos x="T0" y="T1"/>
                                      </a:cxn>
                                      <a:cxn ang="0">
                                        <a:pos x="T2" y="T3"/>
                                      </a:cxn>
                                      <a:cxn ang="0">
                                        <a:pos x="T4" y="T5"/>
                                      </a:cxn>
                                    </a:cxnLst>
                                    <a:rect l="0" t="0" r="r" b="b"/>
                                    <a:pathLst>
                                      <a:path w="340" h="367">
                                        <a:moveTo>
                                          <a:pt x="0" y="0"/>
                                        </a:moveTo>
                                        <a:lnTo>
                                          <a:pt x="340" y="196"/>
                                        </a:lnTo>
                                        <a:lnTo>
                                          <a:pt x="10" y="367"/>
                                        </a:lnTo>
                                      </a:path>
                                    </a:pathLst>
                                  </a:custGeom>
                                  <a:noFill/>
                                  <a:ln w="9525" cap="flat"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g:wgp>
                            <wpg:wgp>
                              <wpg:cNvPr id="1757827631" name="Group 770"/>
                              <wpg:cNvGrpSpPr>
                                <a:grpSpLocks/>
                              </wpg:cNvGrpSpPr>
                              <wpg:grpSpPr bwMode="auto">
                                <a:xfrm>
                                  <a:off x="445135" y="1059815"/>
                                  <a:ext cx="255905" cy="464185"/>
                                  <a:chOff x="2055" y="9030"/>
                                  <a:chExt cx="403" cy="731"/>
                                </a:xfrm>
                              </wpg:grpSpPr>
                              <wps:wsp>
                                <wps:cNvPr id="890583218" name="AutoShape 771"/>
                                <wps:cNvCnPr>
                                  <a:cxnSpLocks/>
                                </wps:cNvCnPr>
                                <wps:spPr bwMode="auto">
                                  <a:xfrm>
                                    <a:off x="2067" y="9487"/>
                                    <a:ext cx="388" cy="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49906584" name="AutoShape 772"/>
                                <wps:cNvCnPr>
                                  <a:cxnSpLocks/>
                                </wps:cNvCnPr>
                                <wps:spPr bwMode="auto">
                                  <a:xfrm flipH="1" flipV="1">
                                    <a:off x="2055" y="9200"/>
                                    <a:ext cx="3" cy="28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6987911" name="AutoShape 773"/>
                                <wps:cNvCnPr>
                                  <a:cxnSpLocks/>
                                </wps:cNvCnPr>
                                <wps:spPr bwMode="auto">
                                  <a:xfrm flipH="1" flipV="1">
                                    <a:off x="2455" y="9210"/>
                                    <a:ext cx="3" cy="28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2752787" name="AutoShape 774"/>
                                <wps:cNvCnPr>
                                  <a:cxnSpLocks/>
                                </wps:cNvCnPr>
                                <wps:spPr bwMode="auto">
                                  <a:xfrm>
                                    <a:off x="2067" y="9317"/>
                                    <a:ext cx="388" cy="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1257161" name="AutoShape 775"/>
                                <wps:cNvCnPr>
                                  <a:cxnSpLocks/>
                                </wps:cNvCnPr>
                                <wps:spPr bwMode="auto">
                                  <a:xfrm flipH="1" flipV="1">
                                    <a:off x="2265" y="9030"/>
                                    <a:ext cx="3" cy="28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3788601" name="AutoShape 776"/>
                                <wps:cNvCnPr>
                                  <a:cxnSpLocks/>
                                </wps:cNvCnPr>
                                <wps:spPr bwMode="auto">
                                  <a:xfrm flipH="1" flipV="1">
                                    <a:off x="2255" y="9480"/>
                                    <a:ext cx="3" cy="28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s:wsp>
                              <wps:cNvPr id="772867537" name="Text Box 777"/>
                              <wps:cNvSpPr txBox="1">
                                <a:spLocks/>
                              </wps:cNvSpPr>
                              <wps:spPr bwMode="auto">
                                <a:xfrm>
                                  <a:off x="1292225" y="1167765"/>
                                  <a:ext cx="368300" cy="3238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3AB9C6" w14:textId="77777777" w:rsidR="001159AD" w:rsidRDefault="001159AD" w:rsidP="001159AD">
                                    <w:r>
                                      <w:t>k</w:t>
                                    </w:r>
                                    <w:r w:rsidRPr="005D30DB">
                                      <w:rPr>
                                        <w:vertAlign w:val="subscript"/>
                                      </w:rPr>
                                      <w:t>2</w:t>
                                    </w:r>
                                  </w:p>
                                </w:txbxContent>
                              </wps:txbx>
                              <wps:bodyPr rot="0" vert="horz" wrap="square" lIns="0" tIns="0" rIns="0" bIns="0" anchor="t" anchorCtr="0" upright="1">
                                <a:noAutofit/>
                              </wps:bodyPr>
                            </wps:wsp>
                            <wps:wsp>
                              <wps:cNvPr id="1274524801" name="Text Box 778"/>
                              <wps:cNvSpPr txBox="1">
                                <a:spLocks/>
                              </wps:cNvSpPr>
                              <wps:spPr bwMode="auto">
                                <a:xfrm>
                                  <a:off x="134620" y="1186815"/>
                                  <a:ext cx="445770" cy="3683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F6D275F" w14:textId="77777777" w:rsidR="001159AD" w:rsidRPr="005D30DB" w:rsidRDefault="001159AD" w:rsidP="001159AD">
                                    <w:pPr>
                                      <w:rPr>
                                        <w:vertAlign w:val="subscript"/>
                                      </w:rPr>
                                    </w:pPr>
                                    <w:r>
                                      <w:rPr>
                                        <w:rFonts w:ascii="Symbol" w:hAnsi="Symbol"/>
                                      </w:rPr>
                                      <w:t></w:t>
                                    </w:r>
                                    <w:r>
                                      <w:rPr>
                                        <w:vertAlign w:val="subscript"/>
                                      </w:rPr>
                                      <w:t>2</w:t>
                                    </w:r>
                                  </w:p>
                                </w:txbxContent>
                              </wps:txbx>
                              <wps:bodyPr rot="0" vert="horz" wrap="square" lIns="0" tIns="0" rIns="0" bIns="0" anchor="t" anchorCtr="0" upright="1">
                                <a:noAutofit/>
                              </wps:bodyPr>
                            </wps:wsp>
                            <wps:wsp>
                              <wps:cNvPr id="993458172" name="AutoShape 779"/>
                              <wps:cNvCnPr>
                                <a:cxnSpLocks/>
                              </wps:cNvCnPr>
                              <wps:spPr bwMode="auto">
                                <a:xfrm flipV="1">
                                  <a:off x="816610" y="37465"/>
                                  <a:ext cx="635" cy="31623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15124697" name="Text Box 780"/>
                              <wps:cNvSpPr txBox="1">
                                <a:spLocks/>
                              </wps:cNvSpPr>
                              <wps:spPr bwMode="auto">
                                <a:xfrm>
                                  <a:off x="904875" y="81915"/>
                                  <a:ext cx="368300" cy="3238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CDCA33" w14:textId="77777777" w:rsidR="001159AD" w:rsidRDefault="001159AD" w:rsidP="001159AD">
                                    <w:r>
                                      <w:t>f</w:t>
                                    </w:r>
                                    <w:r w:rsidRPr="005D30DB">
                                      <w:rPr>
                                        <w:vertAlign w:val="subscript"/>
                                      </w:rPr>
                                      <w:t>2</w:t>
                                    </w:r>
                                  </w:p>
                                </w:txbxContent>
                              </wps:txbx>
                              <wps:bodyPr rot="0" vert="horz" wrap="square" lIns="0" tIns="0" rIns="0" bIns="0" anchor="t" anchorCtr="0" upright="1">
                                <a:noAutofit/>
                              </wps:bodyPr>
                            </wps:wsp>
                            <wps:wsp>
                              <wps:cNvPr id="1564334399" name="AutoShape 781"/>
                              <wps:cNvCnPr>
                                <a:cxnSpLocks/>
                              </wps:cNvCnPr>
                              <wps:spPr bwMode="auto">
                                <a:xfrm flipV="1">
                                  <a:off x="1877060" y="735965"/>
                                  <a:ext cx="27940" cy="190373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6399800" name="Text Box 782"/>
                              <wps:cNvSpPr txBox="1">
                                <a:spLocks/>
                              </wps:cNvSpPr>
                              <wps:spPr bwMode="auto">
                                <a:xfrm>
                                  <a:off x="1984375" y="763270"/>
                                  <a:ext cx="133350" cy="3238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D5A42E" w14:textId="77777777" w:rsidR="001159AD" w:rsidRDefault="001159AD" w:rsidP="001159AD">
                                    <w:r>
                                      <w:t>y</w:t>
                                    </w:r>
                                    <w:r w:rsidRPr="005D30DB">
                                      <w:rPr>
                                        <w:vertAlign w:val="subscript"/>
                                      </w:rPr>
                                      <w:t>2</w:t>
                                    </w:r>
                                  </w:p>
                                </w:txbxContent>
                              </wps:txbx>
                              <wps:bodyPr rot="0" vert="horz" wrap="square" lIns="0" tIns="0" rIns="0" bIns="0" anchor="t" anchorCtr="0" upright="1">
                                <a:noAutofit/>
                              </wps:bodyPr>
                            </wps:wsp>
                            <wps:wsp>
                              <wps:cNvPr id="1597357524" name="Rectangle 783"/>
                              <wps:cNvSpPr>
                                <a:spLocks/>
                              </wps:cNvSpPr>
                              <wps:spPr bwMode="auto">
                                <a:xfrm>
                                  <a:off x="226060" y="1385570"/>
                                  <a:ext cx="692150" cy="4762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wps:wsp>
                              <wps:cNvPr id="1014894057" name="Rectangle 784"/>
                              <wps:cNvSpPr>
                                <a:spLocks/>
                              </wps:cNvSpPr>
                              <wps:spPr bwMode="auto">
                                <a:xfrm>
                                  <a:off x="372110" y="1538605"/>
                                  <a:ext cx="926465" cy="634365"/>
                                </a:xfrm>
                                <a:prstGeom prst="rect">
                                  <a:avLst/>
                                </a:prstGeom>
                                <a:noFill/>
                                <a:ln w="25400"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F6E77C" w14:textId="77777777" w:rsidR="001159AD" w:rsidRDefault="001159AD" w:rsidP="001159AD">
                                    <w:pPr>
                                      <w:jc w:val="center"/>
                                    </w:pPr>
                                  </w:p>
                                  <w:p w14:paraId="5F1B4B6C" w14:textId="77777777" w:rsidR="001159AD" w:rsidRDefault="001159AD" w:rsidP="001159AD">
                                    <w:pPr>
                                      <w:jc w:val="center"/>
                                    </w:pPr>
                                    <w:r>
                                      <w:t>m</w:t>
                                    </w:r>
                                    <w:r>
                                      <w:rPr>
                                        <w:vertAlign w:val="subscript"/>
                                      </w:rPr>
                                      <w:t>1</w:t>
                                    </w:r>
                                  </w:p>
                                </w:txbxContent>
                              </wps:txbx>
                              <wps:bodyPr rot="0" vert="horz" wrap="square" lIns="0" tIns="0" rIns="0" bIns="0" anchor="t" anchorCtr="0" upright="1">
                                <a:noAutofit/>
                              </wps:bodyPr>
                            </wps:wsp>
                            <wpg:wgp>
                              <wpg:cNvPr id="1659594835" name="Group 785"/>
                              <wpg:cNvGrpSpPr>
                                <a:grpSpLocks/>
                              </wpg:cNvGrpSpPr>
                              <wpg:grpSpPr bwMode="auto">
                                <a:xfrm>
                                  <a:off x="1013460" y="2179320"/>
                                  <a:ext cx="227330" cy="461645"/>
                                  <a:chOff x="3130" y="9353"/>
                                  <a:chExt cx="358" cy="1085"/>
                                </a:xfrm>
                              </wpg:grpSpPr>
                              <wps:wsp>
                                <wps:cNvPr id="1588591799" name="Freeform 786"/>
                                <wps:cNvSpPr>
                                  <a:spLocks/>
                                </wps:cNvSpPr>
                                <wps:spPr bwMode="auto">
                                  <a:xfrm>
                                    <a:off x="3130" y="9353"/>
                                    <a:ext cx="340" cy="367"/>
                                  </a:xfrm>
                                  <a:custGeom>
                                    <a:avLst/>
                                    <a:gdLst>
                                      <a:gd name="T0" fmla="*/ 0 w 340"/>
                                      <a:gd name="T1" fmla="*/ 0 h 367"/>
                                      <a:gd name="T2" fmla="*/ 340 w 340"/>
                                      <a:gd name="T3" fmla="*/ 196 h 367"/>
                                      <a:gd name="T4" fmla="*/ 10 w 340"/>
                                      <a:gd name="T5" fmla="*/ 367 h 367"/>
                                    </a:gdLst>
                                    <a:ahLst/>
                                    <a:cxnLst>
                                      <a:cxn ang="0">
                                        <a:pos x="T0" y="T1"/>
                                      </a:cxn>
                                      <a:cxn ang="0">
                                        <a:pos x="T2" y="T3"/>
                                      </a:cxn>
                                      <a:cxn ang="0">
                                        <a:pos x="T4" y="T5"/>
                                      </a:cxn>
                                    </a:cxnLst>
                                    <a:rect l="0" t="0" r="r" b="b"/>
                                    <a:pathLst>
                                      <a:path w="340" h="367">
                                        <a:moveTo>
                                          <a:pt x="0" y="0"/>
                                        </a:moveTo>
                                        <a:lnTo>
                                          <a:pt x="340" y="196"/>
                                        </a:lnTo>
                                        <a:lnTo>
                                          <a:pt x="10" y="367"/>
                                        </a:lnTo>
                                      </a:path>
                                    </a:pathLst>
                                  </a:custGeom>
                                  <a:noFill/>
                                  <a:ln w="9525" cap="flat"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s:wsp>
                                <wps:cNvPr id="1873846376" name="Freeform 787"/>
                                <wps:cNvSpPr>
                                  <a:spLocks/>
                                </wps:cNvSpPr>
                                <wps:spPr bwMode="auto">
                                  <a:xfrm>
                                    <a:off x="3139" y="9712"/>
                                    <a:ext cx="340" cy="367"/>
                                  </a:xfrm>
                                  <a:custGeom>
                                    <a:avLst/>
                                    <a:gdLst>
                                      <a:gd name="T0" fmla="*/ 0 w 340"/>
                                      <a:gd name="T1" fmla="*/ 0 h 367"/>
                                      <a:gd name="T2" fmla="*/ 340 w 340"/>
                                      <a:gd name="T3" fmla="*/ 196 h 367"/>
                                      <a:gd name="T4" fmla="*/ 10 w 340"/>
                                      <a:gd name="T5" fmla="*/ 367 h 367"/>
                                    </a:gdLst>
                                    <a:ahLst/>
                                    <a:cxnLst>
                                      <a:cxn ang="0">
                                        <a:pos x="T0" y="T1"/>
                                      </a:cxn>
                                      <a:cxn ang="0">
                                        <a:pos x="T2" y="T3"/>
                                      </a:cxn>
                                      <a:cxn ang="0">
                                        <a:pos x="T4" y="T5"/>
                                      </a:cxn>
                                    </a:cxnLst>
                                    <a:rect l="0" t="0" r="r" b="b"/>
                                    <a:pathLst>
                                      <a:path w="340" h="367">
                                        <a:moveTo>
                                          <a:pt x="0" y="0"/>
                                        </a:moveTo>
                                        <a:lnTo>
                                          <a:pt x="340" y="196"/>
                                        </a:lnTo>
                                        <a:lnTo>
                                          <a:pt x="10" y="367"/>
                                        </a:lnTo>
                                      </a:path>
                                    </a:pathLst>
                                  </a:custGeom>
                                  <a:noFill/>
                                  <a:ln w="9525" cap="flat"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s:wsp>
                                <wps:cNvPr id="241396460" name="Freeform 788"/>
                                <wps:cNvSpPr>
                                  <a:spLocks/>
                                </wps:cNvSpPr>
                                <wps:spPr bwMode="auto">
                                  <a:xfrm>
                                    <a:off x="3148" y="10071"/>
                                    <a:ext cx="340" cy="367"/>
                                  </a:xfrm>
                                  <a:custGeom>
                                    <a:avLst/>
                                    <a:gdLst>
                                      <a:gd name="T0" fmla="*/ 0 w 340"/>
                                      <a:gd name="T1" fmla="*/ 0 h 367"/>
                                      <a:gd name="T2" fmla="*/ 340 w 340"/>
                                      <a:gd name="T3" fmla="*/ 196 h 367"/>
                                      <a:gd name="T4" fmla="*/ 10 w 340"/>
                                      <a:gd name="T5" fmla="*/ 367 h 367"/>
                                    </a:gdLst>
                                    <a:ahLst/>
                                    <a:cxnLst>
                                      <a:cxn ang="0">
                                        <a:pos x="T0" y="T1"/>
                                      </a:cxn>
                                      <a:cxn ang="0">
                                        <a:pos x="T2" y="T3"/>
                                      </a:cxn>
                                      <a:cxn ang="0">
                                        <a:pos x="T4" y="T5"/>
                                      </a:cxn>
                                    </a:cxnLst>
                                    <a:rect l="0" t="0" r="r" b="b"/>
                                    <a:pathLst>
                                      <a:path w="340" h="367">
                                        <a:moveTo>
                                          <a:pt x="0" y="0"/>
                                        </a:moveTo>
                                        <a:lnTo>
                                          <a:pt x="340" y="196"/>
                                        </a:lnTo>
                                        <a:lnTo>
                                          <a:pt x="10" y="367"/>
                                        </a:lnTo>
                                      </a:path>
                                    </a:pathLst>
                                  </a:custGeom>
                                  <a:noFill/>
                                  <a:ln w="9525" cap="flat"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g:wgp>
                            <wpg:wgp>
                              <wpg:cNvPr id="609957509" name="Group 789"/>
                              <wpg:cNvGrpSpPr>
                                <a:grpSpLocks/>
                              </wpg:cNvGrpSpPr>
                              <wpg:grpSpPr bwMode="auto">
                                <a:xfrm>
                                  <a:off x="451485" y="2183765"/>
                                  <a:ext cx="255905" cy="464185"/>
                                  <a:chOff x="2055" y="9030"/>
                                  <a:chExt cx="403" cy="731"/>
                                </a:xfrm>
                              </wpg:grpSpPr>
                              <wps:wsp>
                                <wps:cNvPr id="1866813696" name="AutoShape 790"/>
                                <wps:cNvCnPr>
                                  <a:cxnSpLocks/>
                                </wps:cNvCnPr>
                                <wps:spPr bwMode="auto">
                                  <a:xfrm>
                                    <a:off x="2067" y="9487"/>
                                    <a:ext cx="388" cy="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63174914" name="AutoShape 791"/>
                                <wps:cNvCnPr>
                                  <a:cxnSpLocks/>
                                </wps:cNvCnPr>
                                <wps:spPr bwMode="auto">
                                  <a:xfrm flipH="1" flipV="1">
                                    <a:off x="2055" y="9200"/>
                                    <a:ext cx="3" cy="28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2711753" name="AutoShape 792"/>
                                <wps:cNvCnPr>
                                  <a:cxnSpLocks/>
                                </wps:cNvCnPr>
                                <wps:spPr bwMode="auto">
                                  <a:xfrm flipH="1" flipV="1">
                                    <a:off x="2455" y="9210"/>
                                    <a:ext cx="3" cy="28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8688645" name="AutoShape 793"/>
                                <wps:cNvCnPr>
                                  <a:cxnSpLocks/>
                                </wps:cNvCnPr>
                                <wps:spPr bwMode="auto">
                                  <a:xfrm>
                                    <a:off x="2067" y="9317"/>
                                    <a:ext cx="388" cy="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33754406" name="AutoShape 794"/>
                                <wps:cNvCnPr>
                                  <a:cxnSpLocks/>
                                </wps:cNvCnPr>
                                <wps:spPr bwMode="auto">
                                  <a:xfrm flipH="1" flipV="1">
                                    <a:off x="2265" y="9030"/>
                                    <a:ext cx="3" cy="28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0245423" name="AutoShape 795"/>
                                <wps:cNvCnPr>
                                  <a:cxnSpLocks/>
                                </wps:cNvCnPr>
                                <wps:spPr bwMode="auto">
                                  <a:xfrm flipH="1" flipV="1">
                                    <a:off x="2255" y="9480"/>
                                    <a:ext cx="3" cy="281"/>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s:wsp>
                              <wps:cNvPr id="1875367367" name="Text Box 796"/>
                              <wps:cNvSpPr txBox="1">
                                <a:spLocks/>
                              </wps:cNvSpPr>
                              <wps:spPr bwMode="auto">
                                <a:xfrm>
                                  <a:off x="1298575" y="2291715"/>
                                  <a:ext cx="368300" cy="3238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F1E236" w14:textId="77777777" w:rsidR="001159AD" w:rsidRDefault="001159AD" w:rsidP="001159AD">
                                    <w:r>
                                      <w:t>k</w:t>
                                    </w:r>
                                    <w:r>
                                      <w:rPr>
                                        <w:vertAlign w:val="subscript"/>
                                      </w:rPr>
                                      <w:t>1</w:t>
                                    </w:r>
                                  </w:p>
                                </w:txbxContent>
                              </wps:txbx>
                              <wps:bodyPr rot="0" vert="horz" wrap="square" lIns="0" tIns="0" rIns="0" bIns="0" anchor="t" anchorCtr="0" upright="1">
                                <a:noAutofit/>
                              </wps:bodyPr>
                            </wps:wsp>
                            <wps:wsp>
                              <wps:cNvPr id="1795630567" name="Text Box 797"/>
                              <wps:cNvSpPr txBox="1">
                                <a:spLocks/>
                              </wps:cNvSpPr>
                              <wps:spPr bwMode="auto">
                                <a:xfrm>
                                  <a:off x="115570" y="2310765"/>
                                  <a:ext cx="445770" cy="3683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70A7CE" w14:textId="77777777" w:rsidR="001159AD" w:rsidRPr="005D30DB" w:rsidRDefault="001159AD" w:rsidP="001159AD">
                                    <w:pPr>
                                      <w:rPr>
                                        <w:vertAlign w:val="subscript"/>
                                      </w:rPr>
                                    </w:pPr>
                                    <w:r>
                                      <w:rPr>
                                        <w:rFonts w:ascii="Symbol" w:hAnsi="Symbol"/>
                                      </w:rPr>
                                      <w:t></w:t>
                                    </w:r>
                                    <w:r>
                                      <w:rPr>
                                        <w:rFonts w:ascii="Symbol" w:hAnsi="Symbol"/>
                                        <w:vertAlign w:val="subscript"/>
                                      </w:rPr>
                                      <w:t></w:t>
                                    </w:r>
                                  </w:p>
                                </w:txbxContent>
                              </wps:txbx>
                              <wps:bodyPr rot="0" vert="horz" wrap="square" lIns="0" tIns="0" rIns="0" bIns="0" anchor="t" anchorCtr="0" upright="1">
                                <a:noAutofit/>
                              </wps:bodyPr>
                            </wps:wsp>
                            <wps:wsp>
                              <wps:cNvPr id="472764046" name="AutoShape 798"/>
                              <wps:cNvCnPr>
                                <a:cxnSpLocks/>
                              </wps:cNvCnPr>
                              <wps:spPr bwMode="auto">
                                <a:xfrm flipV="1">
                                  <a:off x="822960" y="1161415"/>
                                  <a:ext cx="635" cy="31623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432809" name="Text Box 799"/>
                              <wps:cNvSpPr txBox="1">
                                <a:spLocks/>
                              </wps:cNvSpPr>
                              <wps:spPr bwMode="auto">
                                <a:xfrm>
                                  <a:off x="873125" y="1205865"/>
                                  <a:ext cx="368300" cy="3238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D1619A" w14:textId="77777777" w:rsidR="001159AD" w:rsidRDefault="001159AD" w:rsidP="001159AD">
                                    <w:r>
                                      <w:t>f</w:t>
                                    </w:r>
                                    <w:r>
                                      <w:rPr>
                                        <w:vertAlign w:val="subscript"/>
                                      </w:rPr>
                                      <w:t>1</w:t>
                                    </w:r>
                                  </w:p>
                                </w:txbxContent>
                              </wps:txbx>
                              <wps:bodyPr rot="0" vert="horz" wrap="square" lIns="0" tIns="0" rIns="0" bIns="0" anchor="t" anchorCtr="0" upright="1">
                                <a:noAutofit/>
                              </wps:bodyPr>
                            </wps:wsp>
                            <wps:wsp>
                              <wps:cNvPr id="1237801321" name="AutoShape 800"/>
                              <wps:cNvCnPr>
                                <a:cxnSpLocks/>
                              </wps:cNvCnPr>
                              <wps:spPr bwMode="auto">
                                <a:xfrm flipV="1">
                                  <a:off x="1533525" y="1859915"/>
                                  <a:ext cx="13335" cy="78105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7668139" name="Text Box 801"/>
                              <wps:cNvSpPr txBox="1">
                                <a:spLocks/>
                              </wps:cNvSpPr>
                              <wps:spPr bwMode="auto">
                                <a:xfrm>
                                  <a:off x="1577975" y="2031365"/>
                                  <a:ext cx="196850" cy="3238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0F79548" w14:textId="77777777" w:rsidR="001159AD" w:rsidRDefault="001159AD" w:rsidP="001159AD">
                                    <w:r>
                                      <w:t>y</w:t>
                                    </w:r>
                                    <w:r>
                                      <w:rPr>
                                        <w:vertAlign w:val="subscript"/>
                                      </w:rPr>
                                      <w:t>1</w:t>
                                    </w:r>
                                  </w:p>
                                </w:txbxContent>
                              </wps:txbx>
                              <wps:bodyPr rot="0" vert="horz" wrap="square" lIns="0" tIns="0" rIns="0" bIns="0" anchor="t" anchorCtr="0" upright="1">
                                <a:noAutofit/>
                              </wps:bodyPr>
                            </wps:wsp>
                            <wps:wsp>
                              <wps:cNvPr id="420718150" name="AutoShape 802"/>
                              <wps:cNvCnPr>
                                <a:cxnSpLocks/>
                              </wps:cNvCnPr>
                              <wps:spPr bwMode="auto">
                                <a:xfrm>
                                  <a:off x="83820" y="2666365"/>
                                  <a:ext cx="2183130" cy="635"/>
                                </a:xfrm>
                                <a:prstGeom prst="straightConnector1">
                                  <a:avLst/>
                                </a:prstGeom>
                                <a:noFill/>
                                <a:ln w="381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0592392" name="AutoShape 803"/>
                              <wps:cNvCnPr>
                                <a:cxnSpLocks/>
                              </wps:cNvCnPr>
                              <wps:spPr bwMode="auto">
                                <a:xfrm>
                                  <a:off x="1390650" y="729615"/>
                                  <a:ext cx="660400"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78791252" name="AutoShape 804"/>
                              <wps:cNvCnPr>
                                <a:cxnSpLocks/>
                              </wps:cNvCnPr>
                              <wps:spPr bwMode="auto">
                                <a:xfrm>
                                  <a:off x="1371600" y="1859915"/>
                                  <a:ext cx="374650" cy="63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w14:anchorId="313EF9A4" id="Canvas 36" o:spid="_x0000_s1376" editas="canvas" style="width:193.75pt;height:215.65pt;mso-position-horizontal-relative:char;mso-position-vertical-relative:line" coordsize="24606,273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">
                      <v:shape id="_x0000_s1377" type="#_x0000_t75" style="position:absolute;width:24606;height:27387;visibility:visible;mso-wrap-style:square">
                        <v:fill o:detectmouseclick="t"/>
                        <v:path o:connecttype="none"/>
                      </v:shape>
                      <v:rect id="Rectangle 763" o:spid="_x0000_s1378" style="position:absolute;left:2197;top:2616;width:6921;height:4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" filled="f" stroked="f">
                        <v:path arrowok="t"/>
                        <v:textbox inset="0,0,0,0"/>
                      </v:rect>
                      <v:rect id="Rectangle 764" o:spid="_x0000_s1379" style="position:absolute;left:6705;top:7696;width:9150;height:9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" filled="f" stroked="f">
                        <v:path arrowok="t"/>
                        <v:textbox inset="0,0,0,0"/>
                      </v:rect>
                      <v:rect id="Rectangle 765" o:spid="_x0000_s1380" style="position:absolute;left:3657;top:4146;width:9265;height:63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" filled="f" strokeweight="2pt">
                        <v:path arrowok="t"/>
                        <v:textbox inset="0,0,0,0">
                          <w:txbxContent>
                            <w:p w14:paraId="24B7F170" w14:textId="77777777" w:rsidR="001159AD" w:rsidRDefault="001159AD" w:rsidP="001159AD">
                              <w:pPr>
                                <w:jc w:val="center"/>
                              </w:pPr>
                            </w:p>
                            <w:p w14:paraId="3FB626AF" w14:textId="77777777" w:rsidR="001159AD" w:rsidRDefault="001159AD" w:rsidP="001159AD">
                              <w:pPr>
                                <w:jc w:val="center"/>
                              </w:pPr>
                              <w:r>
                                <w:t>m</w:t>
                              </w:r>
                              <w:r w:rsidRPr="005D30DB">
                                <w:rPr>
                                  <w:vertAlign w:val="subscript"/>
                                </w:rPr>
                                <w:t>2</w:t>
                              </w:r>
                            </w:p>
                          </w:txbxContent>
                        </v:textbox>
                      </v:rect>
                      <v:group id="Group 766" o:spid="_x0000_s1381" style="position:absolute;left:10071;top:10553;width:2273;height:4617" coordorigin="3130,9353" coordsize="358,1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">
                        <v:shape id="Freeform 767" o:spid="_x0000_s1382" style="position:absolute;left:3130;top:9353;width:340;height:367;visibility:visible;mso-wrap-style:square;v-text-anchor:top" coordsize="340,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" path="m,l340,196,10,367e" filled="f">
                          <v:path arrowok="t" o:connecttype="custom" o:connectlocs="0,0;340,196;10,367" o:connectangles="0,0,0"/>
                        </v:shape>
                        <v:shape id="Freeform 768" o:spid="_x0000_s1383" style="position:absolute;left:3139;top:9712;width:340;height:367;visibility:visible;mso-wrap-style:square;v-text-anchor:top" coordsize="340,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" path="m,l340,196,10,367e" filled="f">
                          <v:path arrowok="t" o:connecttype="custom" o:connectlocs="0,0;340,196;10,367" o:connectangles="0,0,0"/>
                        </v:shape>
                        <v:shape id="Freeform 769" o:spid="_x0000_s1384" style="position:absolute;left:3148;top:10071;width:340;height:367;visibility:visible;mso-wrap-style:square;v-text-anchor:top" coordsize="340,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" path="m,l340,196,10,367e" filled="f">
                          <v:path arrowok="t" o:connecttype="custom" o:connectlocs="0,0;340,196;10,367" o:connectangles="0,0,0"/>
                        </v:shape>
                      </v:group>
                      <v:group id="Group 770" o:spid="_x0000_s1385" style="position:absolute;left:4451;top:10598;width:2559;height:4642" coordorigin="2055,9030" coordsize="40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">
                        <v:shape id="AutoShape 771" o:spid="_x0000_s1386" type="#_x0000_t32" style="position:absolute;left:2067;top:9487;width:388;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">
                          <o:lock v:ext="edit" shapetype="f"/>
                        </v:shape>
                        <v:shape id="AutoShape 772" o:spid="_x0000_s1387" type="#_x0000_t32" style="position:absolute;left:2055;top:920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">
                          <o:lock v:ext="edit" shapetype="f"/>
                        </v:shape>
                        <v:shape id="AutoShape 773" o:spid="_x0000_s1388" type="#_x0000_t32" style="position:absolute;left:2455;top:921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">
                          <o:lock v:ext="edit" shapetype="f"/>
                        </v:shape>
                        <v:shape id="AutoShape 774" o:spid="_x0000_s1389" type="#_x0000_t32" style="position:absolute;left:2067;top:9317;width:388;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">
                          <o:lock v:ext="edit" shapetype="f"/>
                        </v:shape>
                        <v:shape id="AutoShape 775" o:spid="_x0000_s1390" type="#_x0000_t32" style="position:absolute;left:2265;top:903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">
                          <o:lock v:ext="edit" shapetype="f"/>
                        </v:shape>
                        <v:shape id="AutoShape 776" o:spid="_x0000_s1391" type="#_x0000_t32" style="position:absolute;left:2255;top:948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">
                          <o:lock v:ext="edit" shapetype="f"/>
                        </v:shape>
                      </v:group>
                      <v:shape id="Text Box 777" o:spid="_x0000_s1392" type="#_x0000_t202" style="position:absolute;left:12922;top:11677;width:3683;height:3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" filled="f" stroked="f">
                        <v:path arrowok="t"/>
                        <v:textbox inset="0,0,0,0">
                          <w:txbxContent>
                            <w:p w14:paraId="213AB9C6" w14:textId="77777777" w:rsidR="001159AD" w:rsidRDefault="001159AD" w:rsidP="001159AD">
                              <w:r>
                                <w:t>k</w:t>
                              </w:r>
                              <w:r w:rsidRPr="005D30DB">
                                <w:rPr>
                                  <w:vertAlign w:val="subscript"/>
                                </w:rPr>
                                <w:t>2</w:t>
                              </w:r>
                            </w:p>
                          </w:txbxContent>
                        </v:textbox>
                      </v:shape>
                      <v:shape id="Text Box 778" o:spid="_x0000_s1393" type="#_x0000_t202" style="position:absolute;left:1346;top:11868;width:4457;height:3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" filled="f" stroked="f">
                        <v:path arrowok="t"/>
                        <v:textbox inset="0,0,0,0">
                          <w:txbxContent>
                            <w:p w14:paraId="3F6D275F" w14:textId="77777777" w:rsidR="001159AD" w:rsidRPr="005D30DB" w:rsidRDefault="001159AD" w:rsidP="001159AD">
                              <w:pPr>
                                <w:rPr>
                                  <w:vertAlign w:val="subscript"/>
                                </w:rPr>
                              </w:pPr>
                              <w:r>
                                <w:rPr>
                                  <w:rFonts w:ascii="Symbol" w:hAnsi="Symbol"/>
                                </w:rPr>
                                <w:t></w:t>
                              </w:r>
                              <w:r>
                                <w:rPr>
                                  <w:vertAlign w:val="subscript"/>
                                </w:rPr>
                                <w:t>2</w:t>
                              </w:r>
                            </w:p>
                          </w:txbxContent>
                        </v:textbox>
                      </v:shape>
                      <v:shape id="AutoShape 779" o:spid="_x0000_s1394" type="#_x0000_t32" style="position:absolute;left:8166;top:374;width:6;height:31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">
                        <v:stroke endarrow="block"/>
                        <o:lock v:ext="edit" shapetype="f"/>
                      </v:shape>
                      <v:shape id="Text Box 780" o:spid="_x0000_s1395" type="#_x0000_t202" style="position:absolute;left:9048;top:819;width:3683;height:3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" filled="f" stroked="f">
                        <v:path arrowok="t"/>
                        <v:textbox inset="0,0,0,0">
                          <w:txbxContent>
                            <w:p w14:paraId="74CDCA33" w14:textId="77777777" w:rsidR="001159AD" w:rsidRDefault="001159AD" w:rsidP="001159AD">
                              <w:r>
                                <w:t>f</w:t>
                              </w:r>
                              <w:r w:rsidRPr="005D30DB">
                                <w:rPr>
                                  <w:vertAlign w:val="subscript"/>
                                </w:rPr>
                                <w:t>2</w:t>
                              </w:r>
                            </w:p>
                          </w:txbxContent>
                        </v:textbox>
                      </v:shape>
                      <v:shape id="AutoShape 781" o:spid="_x0000_s1396" type="#_x0000_t32" style="position:absolute;left:18770;top:7359;width:280;height:1903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">
                        <v:stroke endarrow="block"/>
                        <o:lock v:ext="edit" shapetype="f"/>
                      </v:shape>
                      <v:shape id="Text Box 782" o:spid="_x0000_s1397" type="#_x0000_t202" style="position:absolute;left:19843;top:7632;width:1334;height:3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" filled="f" stroked="f">
                        <v:path arrowok="t"/>
                        <v:textbox inset="0,0,0,0">
                          <w:txbxContent>
                            <w:p w14:paraId="5BD5A42E" w14:textId="77777777" w:rsidR="001159AD" w:rsidRDefault="001159AD" w:rsidP="001159AD">
                              <w:r>
                                <w:t>y</w:t>
                              </w:r>
                              <w:r w:rsidRPr="005D30DB">
                                <w:rPr>
                                  <w:vertAlign w:val="subscript"/>
                                </w:rPr>
                                <w:t>2</w:t>
                              </w:r>
                            </w:p>
                          </w:txbxContent>
                        </v:textbox>
                      </v:shape>
                      <v:rect id="Rectangle 783" o:spid="_x0000_s1398" style="position:absolute;left:2260;top:13855;width:6922;height:4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" filled="f" stroked="f">
                        <v:path arrowok="t"/>
                        <v:textbox inset="0,0,0,0"/>
                      </v:rect>
                      <v:rect id="Rectangle 784" o:spid="_x0000_s1399" style="position:absolute;left:3721;top:15386;width:9264;height:63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" filled="f" strokeweight="2pt">
                        <v:path arrowok="t"/>
                        <v:textbox inset="0,0,0,0">
                          <w:txbxContent>
                            <w:p w14:paraId="14F6E77C" w14:textId="77777777" w:rsidR="001159AD" w:rsidRDefault="001159AD" w:rsidP="001159AD">
                              <w:pPr>
                                <w:jc w:val="center"/>
                              </w:pPr>
                            </w:p>
                            <w:p w14:paraId="5F1B4B6C" w14:textId="77777777" w:rsidR="001159AD" w:rsidRDefault="001159AD" w:rsidP="001159AD">
                              <w:pPr>
                                <w:jc w:val="center"/>
                              </w:pPr>
                              <w:r>
                                <w:t>m</w:t>
                              </w:r>
                              <w:r>
                                <w:rPr>
                                  <w:vertAlign w:val="subscript"/>
                                </w:rPr>
                                <w:t>1</w:t>
                              </w:r>
                            </w:p>
                          </w:txbxContent>
                        </v:textbox>
                      </v:rect>
                      <v:group id="Group 785" o:spid="_x0000_s1400" style="position:absolute;left:10134;top:21793;width:2273;height:4616" coordorigin="3130,9353" coordsize="358,1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">
                        <v:shape id="Freeform 786" o:spid="_x0000_s1401" style="position:absolute;left:3130;top:9353;width:340;height:367;visibility:visible;mso-wrap-style:square;v-text-anchor:top" coordsize="340,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" path="m,l340,196,10,367e" filled="f">
                          <v:path arrowok="t" o:connecttype="custom" o:connectlocs="0,0;340,196;10,367" o:connectangles="0,0,0"/>
                        </v:shape>
                        <v:shape id="Freeform 787" o:spid="_x0000_s1402" style="position:absolute;left:3139;top:9712;width:340;height:367;visibility:visible;mso-wrap-style:square;v-text-anchor:top" coordsize="340,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" path="m,l340,196,10,367e" filled="f">
                          <v:path arrowok="t" o:connecttype="custom" o:connectlocs="0,0;340,196;10,367" o:connectangles="0,0,0"/>
                        </v:shape>
                        <v:shape id="Freeform 788" o:spid="_x0000_s1403" style="position:absolute;left:3148;top:10071;width:340;height:367;visibility:visible;mso-wrap-style:square;v-text-anchor:top" coordsize="340,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" path="m,l340,196,10,367e" filled="f">
                          <v:path arrowok="t" o:connecttype="custom" o:connectlocs="0,0;340,196;10,367" o:connectangles="0,0,0"/>
                        </v:shape>
                      </v:group>
                      <v:group id="Group 789" o:spid="_x0000_s1404" style="position:absolute;left:4514;top:21837;width:2559;height:4642" coordorigin="2055,9030" coordsize="40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">
                        <v:shape id="AutoShape 790" o:spid="_x0000_s1405" type="#_x0000_t32" style="position:absolute;left:2067;top:9487;width:388;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">
                          <o:lock v:ext="edit" shapetype="f"/>
                        </v:shape>
                        <v:shape id="AutoShape 791" o:spid="_x0000_s1406" type="#_x0000_t32" style="position:absolute;left:2055;top:920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">
                          <o:lock v:ext="edit" shapetype="f"/>
                        </v:shape>
                        <v:shape id="AutoShape 792" o:spid="_x0000_s1407" type="#_x0000_t32" style="position:absolute;left:2455;top:921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">
                          <o:lock v:ext="edit" shapetype="f"/>
                        </v:shape>
                        <v:shape id="AutoShape 793" o:spid="_x0000_s1408" type="#_x0000_t32" style="position:absolute;left:2067;top:9317;width:388;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">
                          <o:lock v:ext="edit" shapetype="f"/>
                        </v:shape>
                        <v:shape id="AutoShape 794" o:spid="_x0000_s1409" type="#_x0000_t32" style="position:absolute;left:2265;top:903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">
                          <o:lock v:ext="edit" shapetype="f"/>
                        </v:shape>
                        <v:shape id="AutoShape 795" o:spid="_x0000_s1410" type="#_x0000_t32" style="position:absolute;left:2255;top:9480;width:3;height:2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">
                          <o:lock v:ext="edit" shapetype="f"/>
                        </v:shape>
                      </v:group>
                      <v:shape id="Text Box 796" o:spid="_x0000_s1411" type="#_x0000_t202" style="position:absolute;left:12985;top:22917;width:3683;height:3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" filled="f" stroked="f">
                        <v:path arrowok="t"/>
                        <v:textbox inset="0,0,0,0">
                          <w:txbxContent>
                            <w:p w14:paraId="0FF1E236" w14:textId="77777777" w:rsidR="001159AD" w:rsidRDefault="001159AD" w:rsidP="001159AD">
                              <w:r>
                                <w:t>k</w:t>
                              </w:r>
                              <w:r>
                                <w:rPr>
                                  <w:vertAlign w:val="subscript"/>
                                </w:rPr>
                                <w:t>1</w:t>
                              </w:r>
                            </w:p>
                          </w:txbxContent>
                        </v:textbox>
                      </v:shape>
                      <v:shape id="Text Box 797" o:spid="_x0000_s1412" type="#_x0000_t202" style="position:absolute;left:1155;top:23107;width:4458;height:3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" filled="f" stroked="f">
                        <v:path arrowok="t"/>
                        <v:textbox inset="0,0,0,0">
                          <w:txbxContent>
                            <w:p w14:paraId="3D70A7CE" w14:textId="77777777" w:rsidR="001159AD" w:rsidRPr="005D30DB" w:rsidRDefault="001159AD" w:rsidP="001159AD">
                              <w:pPr>
                                <w:rPr>
                                  <w:vertAlign w:val="subscript"/>
                                </w:rPr>
                              </w:pPr>
                              <w:r>
                                <w:rPr>
                                  <w:rFonts w:ascii="Symbol" w:hAnsi="Symbol"/>
                                </w:rPr>
                                <w:t></w:t>
                              </w:r>
                              <w:r>
                                <w:rPr>
                                  <w:rFonts w:ascii="Symbol" w:hAnsi="Symbol"/>
                                  <w:vertAlign w:val="subscript"/>
                                </w:rPr>
                                <w:t></w:t>
                              </w:r>
                            </w:p>
                          </w:txbxContent>
                        </v:textbox>
                      </v:shape>
                      <v:shape id="AutoShape 798" o:spid="_x0000_s1413" type="#_x0000_t32" style="position:absolute;left:8229;top:11614;width:6;height:31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">
                        <v:stroke endarrow="block"/>
                        <o:lock v:ext="edit" shapetype="f"/>
                      </v:shape>
                      <v:shape id="Text Box 799" o:spid="_x0000_s1414" type="#_x0000_t202" style="position:absolute;left:8731;top:12058;width:3683;height:3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" filled="f" stroked="f">
                        <v:path arrowok="t"/>
                        <v:textbox inset="0,0,0,0">
                          <w:txbxContent>
                            <w:p w14:paraId="7AD1619A" w14:textId="77777777" w:rsidR="001159AD" w:rsidRDefault="001159AD" w:rsidP="001159AD">
                              <w:r>
                                <w:t>f</w:t>
                              </w:r>
                              <w:r>
                                <w:rPr>
                                  <w:vertAlign w:val="subscript"/>
                                </w:rPr>
                                <w:t>1</w:t>
                              </w:r>
                            </w:p>
                          </w:txbxContent>
                        </v:textbox>
                      </v:shape>
                      <v:shape id="AutoShape 800" o:spid="_x0000_s1415" type="#_x0000_t32" style="position:absolute;left:15335;top:18599;width:133;height:781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">
                        <v:stroke endarrow="block"/>
                        <o:lock v:ext="edit" shapetype="f"/>
                      </v:shape>
                      <v:shape id="Text Box 801" o:spid="_x0000_s1416" type="#_x0000_t202" style="position:absolute;left:15779;top:20313;width:1969;height:3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" filled="f" stroked="f">
                        <v:path arrowok="t"/>
                        <v:textbox inset="0,0,0,0">
                          <w:txbxContent>
                            <w:p w14:paraId="30F79548" w14:textId="77777777" w:rsidR="001159AD" w:rsidRDefault="001159AD" w:rsidP="001159AD">
                              <w:r>
                                <w:t>y</w:t>
                              </w:r>
                              <w:r>
                                <w:rPr>
                                  <w:vertAlign w:val="subscript"/>
                                </w:rPr>
                                <w:t>1</w:t>
                              </w:r>
                            </w:p>
                          </w:txbxContent>
                        </v:textbox>
                      </v:shape>
                      <v:shape id="AutoShape 802" o:spid="_x0000_s1417" type="#_x0000_t32" style="position:absolute;left:838;top:26663;width:21831;height: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" strokeweight="3pt">
                        <o:lock v:ext="edit" shapetype="f"/>
                      </v:shape>
                      <v:shape id="AutoShape 803" o:spid="_x0000_s1418" type="#_x0000_t32" style="position:absolute;left:13906;top:7296;width:6604;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">
                        <o:lock v:ext="edit" shapetype="f"/>
                      </v:shape>
                      <v:shape id="AutoShape 804" o:spid="_x0000_s1419" type="#_x0000_t32" style="position:absolute;left:13716;top:18599;width:3746;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">
                        <o:lock v:ext="edit" shapetype="f"/>
                      </v:shape>
                      <w10:anchorlock/>
                    </v:group>
                  </w:pict>
                </mc:Fallback>
              </mc:AlternateContent>
            </w:r>
          </w:p>
        </w:tc>
      </w:tr>
    </w:tbl>
    <w:p w14:paraId="7A2B5B34" w14:textId="226F7F06" w:rsidR="001159AD" w:rsidRDefault="001159AD" w:rsidP="00115DA9">
      <w:pPr>
        <w:spacing w:before="240"/>
      </w:pPr>
      <w:r>
        <w:rPr>
          <w:lang w:val="en-GB"/>
        </w:rPr>
        <w:t xml:space="preserve">Note that </w:t>
      </w:r>
      <w:r w:rsidRPr="005D30DB">
        <w:rPr>
          <w:rFonts w:ascii="Courier New" w:hAnsi="Courier New" w:cs="Courier New"/>
          <w:sz w:val="20"/>
          <w:szCs w:val="20"/>
          <w:lang w:val="en-GB"/>
        </w:rPr>
        <w:t>a1.py</w:t>
      </w:r>
      <w:r>
        <w:rPr>
          <w:rFonts w:ascii="Courier New" w:hAnsi="Courier New" w:cs="Courier New"/>
          <w:sz w:val="20"/>
          <w:szCs w:val="20"/>
          <w:lang w:val="en-GB"/>
        </w:rPr>
        <w:t xml:space="preserve"> </w:t>
      </w:r>
      <w:r>
        <w:rPr>
          <w:lang w:val="en-GB"/>
        </w:rPr>
        <w:t xml:space="preserve">already includes some additional functionality compared to the GUI: a force on the upper mass. You can now open </w:t>
      </w:r>
      <w:r w:rsidRPr="005D30DB">
        <w:rPr>
          <w:rFonts w:ascii="Courier New" w:hAnsi="Courier New" w:cs="Courier New"/>
          <w:sz w:val="20"/>
          <w:szCs w:val="20"/>
          <w:lang w:val="en-GB"/>
        </w:rPr>
        <w:t xml:space="preserve">a1.py </w:t>
      </w:r>
      <w:r>
        <w:rPr>
          <w:lang w:val="en-GB"/>
        </w:rPr>
        <w:t>in any text editor, to see how it works, and make any extensions.</w:t>
      </w:r>
      <w:r w:rsidR="00E07F52">
        <w:rPr>
          <w:lang w:val="en-GB"/>
        </w:rPr>
        <w:t xml:space="preserve"> Moreover, m</w:t>
      </w:r>
      <w:r w:rsidR="00E07F52" w:rsidRPr="00E07F52">
        <w:t>any likely extended</w:t>
      </w:r>
      <w:r w:rsidR="00E07F52">
        <w:t xml:space="preserve"> </w:t>
      </w:r>
      <w:r w:rsidR="00E07F52" w:rsidRPr="00E07F52">
        <w:t xml:space="preserve">exercises can be accomplished without editing </w:t>
      </w:r>
      <w:r w:rsidR="00E07F52" w:rsidRPr="005D30DB">
        <w:rPr>
          <w:rFonts w:ascii="Courier New" w:hAnsi="Courier New" w:cs="Courier New"/>
          <w:sz w:val="20"/>
          <w:szCs w:val="20"/>
          <w:lang w:val="en-GB"/>
        </w:rPr>
        <w:t xml:space="preserve">a1.py </w:t>
      </w:r>
      <w:r w:rsidR="00E07F52" w:rsidRPr="00E07F52">
        <w:t>itself, but by</w:t>
      </w:r>
      <w:r w:rsidR="00E07F52">
        <w:t xml:space="preserve"> </w:t>
      </w:r>
      <w:r w:rsidR="00E07F52" w:rsidRPr="00E07F52">
        <w:t>importing it and calling the functions it contains with arguments of</w:t>
      </w:r>
      <w:r w:rsidR="00E07F52">
        <w:t xml:space="preserve"> </w:t>
      </w:r>
      <w:r w:rsidR="00E07F52" w:rsidRPr="00E07F52">
        <w:t>your own devising</w:t>
      </w:r>
      <w:r w:rsidR="00E07F52">
        <w:t>.</w:t>
      </w:r>
    </w:p>
    <w:p w14:paraId="133C1B1D" w14:textId="629D7B22" w:rsidR="00E07F52" w:rsidRDefault="00E07F52" w:rsidP="00115DA9">
      <w:pPr>
        <w:spacing w:before="240"/>
        <w:rPr>
          <w:lang w:val="en-GB"/>
        </w:rPr>
      </w:pPr>
      <w:r>
        <w:t xml:space="preserve">N.B. </w:t>
      </w:r>
      <w:r w:rsidRPr="001F4108">
        <w:rPr>
          <w:rFonts w:ascii="Courier New" w:hAnsi="Courier New" w:cs="Courier New"/>
          <w:sz w:val="20"/>
          <w:szCs w:val="20"/>
          <w:lang w:val="en-GB"/>
        </w:rPr>
        <w:t>a1</w:t>
      </w:r>
      <w:r>
        <w:rPr>
          <w:rFonts w:ascii="Courier New" w:hAnsi="Courier New" w:cs="Courier New"/>
          <w:sz w:val="20"/>
          <w:szCs w:val="20"/>
          <w:lang w:val="en-GB"/>
        </w:rPr>
        <w:t>_GUI</w:t>
      </w:r>
      <w:r w:rsidRPr="001F4108">
        <w:rPr>
          <w:rFonts w:ascii="Courier New" w:hAnsi="Courier New" w:cs="Courier New"/>
          <w:sz w:val="20"/>
          <w:szCs w:val="20"/>
          <w:lang w:val="en-GB"/>
        </w:rPr>
        <w:t>.py</w:t>
      </w:r>
      <w:r>
        <w:rPr>
          <w:rFonts w:ascii="Courier New" w:hAnsi="Courier New" w:cs="Courier New"/>
          <w:sz w:val="20"/>
          <w:szCs w:val="20"/>
          <w:lang w:val="en-GB"/>
        </w:rPr>
        <w:t xml:space="preserve"> </w:t>
      </w:r>
      <w:r>
        <w:rPr>
          <w:lang w:val="en-GB"/>
        </w:rPr>
        <w:t xml:space="preserve">requires (at least) Python 3.9, whereas </w:t>
      </w:r>
      <w:r w:rsidRPr="005D30DB">
        <w:rPr>
          <w:rFonts w:ascii="Courier New" w:hAnsi="Courier New" w:cs="Courier New"/>
          <w:sz w:val="20"/>
          <w:szCs w:val="20"/>
          <w:lang w:val="en-GB"/>
        </w:rPr>
        <w:t>a1.py</w:t>
      </w:r>
      <w:r>
        <w:rPr>
          <w:rFonts w:ascii="Courier New" w:hAnsi="Courier New" w:cs="Courier New"/>
          <w:sz w:val="20"/>
          <w:szCs w:val="20"/>
          <w:lang w:val="en-GB"/>
        </w:rPr>
        <w:t xml:space="preserve"> </w:t>
      </w:r>
      <w:r>
        <w:t>is probably more relaxed.</w:t>
      </w:r>
    </w:p>
    <w:p w14:paraId="6C56C616" w14:textId="77777777" w:rsidR="00A152B8" w:rsidRDefault="00A152B8" w:rsidP="001159AD">
      <w:pPr>
        <w:spacing w:before="240"/>
        <w:rPr>
          <w:ins w:id="774" w:author="John S. Biggins" w:date="2023-09-28T15:51:00Z"/>
        </w:rPr>
      </w:pPr>
      <w:ins w:id="775" w:author="John S. Biggins" w:date="2023-09-28T15:51:00Z">
        <w:r>
          <w:br w:type="page"/>
        </w:r>
        <w:r w:rsidR="00405347" w:rsidRPr="00C6672D">
          <w:rPr>
            <w:noProof/>
          </w:rPr>
          <w:lastRenderedPageBreak/>
          <w:drawing>
            <wp:inline distT="0" distB="0" distL="0" distR="0" wp14:anchorId="68A62C34" wp14:editId="179D3B70">
              <wp:extent cx="6697980" cy="9507855"/>
              <wp:effectExtent l="0" t="0" r="0" b="0"/>
              <wp:docPr id="99" name="Picture 5411810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1181007"/>
                      <pic:cNvPicPr>
                        <a:picLocks/>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697980" cy="9507855"/>
                      </a:xfrm>
                      <a:prstGeom prst="rect">
                        <a:avLst/>
                      </a:prstGeom>
                      <a:noFill/>
                      <a:ln>
                        <a:noFill/>
                      </a:ln>
                    </pic:spPr>
                  </pic:pic>
                </a:graphicData>
              </a:graphic>
            </wp:inline>
          </w:drawing>
        </w:r>
      </w:ins>
    </w:p>
    <w:p w14:paraId="57FA1EEB" w14:textId="77777777" w:rsidR="00A152B8" w:rsidRDefault="00A152B8" w:rsidP="00A152B8">
      <w:pPr>
        <w:rPr>
          <w:ins w:id="776" w:author="John S. Biggins" w:date="2023-09-28T15:51:00Z"/>
        </w:rPr>
      </w:pPr>
    </w:p>
    <w:p w14:paraId="318110FD" w14:textId="77777777" w:rsidR="00BC4835" w:rsidDel="00A152B8" w:rsidRDefault="00BC4835" w:rsidP="00BC4835">
      <w:pPr>
        <w:rPr>
          <w:del w:id="777" w:author="John S. Biggins" w:date="2023-09-28T15:50:00Z"/>
        </w:rPr>
      </w:pPr>
    </w:p>
    <w:p w14:paraId="3F7577CD" w14:textId="77777777" w:rsidR="00BC4835" w:rsidDel="00A152B8" w:rsidRDefault="00BC4835" w:rsidP="00BC4835">
      <w:pPr>
        <w:rPr>
          <w:del w:id="778" w:author="John S. Biggins" w:date="2023-09-28T15:50:00Z"/>
        </w:rPr>
      </w:pPr>
    </w:p>
    <w:p w14:paraId="1881CEAA" w14:textId="77777777" w:rsidR="00BC4835" w:rsidDel="00A152B8" w:rsidRDefault="00BC4835" w:rsidP="00BC4835">
      <w:pPr>
        <w:rPr>
          <w:del w:id="779" w:author="John S. Biggins" w:date="2023-09-28T15:50:00Z"/>
        </w:rPr>
      </w:pPr>
      <w:del w:id="780" w:author="John S. Biggins" w:date="2023-09-28T15:50:00Z">
        <w:r w:rsidDel="00A152B8">
          <w:delText>Low damping.......................................................................................................................</w:delText>
        </w:r>
      </w:del>
    </w:p>
    <w:p w14:paraId="46E20568" w14:textId="77777777" w:rsidR="00BC4835" w:rsidDel="00A152B8" w:rsidRDefault="00BC4835" w:rsidP="00BC4835">
      <w:pPr>
        <w:spacing w:before="240"/>
        <w:rPr>
          <w:del w:id="781" w:author="John S. Biggins" w:date="2023-09-28T15:50:00Z"/>
          <w:lang w:val="en-GB"/>
        </w:rPr>
      </w:pPr>
      <w:del w:id="782" w:author="John S. Biggins" w:date="2023-09-28T15:50:00Z">
        <w:r w:rsidDel="00A152B8">
          <w:rPr>
            <w:lang w:val="en-GB"/>
          </w:rPr>
          <w:delText>.............................................................................................................................................</w:delText>
        </w:r>
      </w:del>
    </w:p>
    <w:p w14:paraId="67F642B7" w14:textId="77777777" w:rsidR="00BC4835" w:rsidDel="00A152B8" w:rsidRDefault="00BC4835" w:rsidP="00BC4835">
      <w:pPr>
        <w:spacing w:before="240"/>
        <w:rPr>
          <w:del w:id="783" w:author="John S. Biggins" w:date="2023-09-28T15:50:00Z"/>
          <w:lang w:val="en-GB"/>
        </w:rPr>
      </w:pPr>
      <w:del w:id="784" w:author="John S. Biggins" w:date="2023-09-28T15:50:00Z">
        <w:r w:rsidDel="00A152B8">
          <w:rPr>
            <w:lang w:val="en-GB"/>
          </w:rPr>
          <w:delText>.............................................................................................................................................</w:delText>
        </w:r>
      </w:del>
    </w:p>
    <w:p w14:paraId="6D6A61CF" w14:textId="77777777" w:rsidR="00BC4835" w:rsidDel="00A152B8" w:rsidRDefault="00BC4835" w:rsidP="00BC4835">
      <w:pPr>
        <w:rPr>
          <w:del w:id="785" w:author="John S. Biggins" w:date="2023-09-28T15:50:00Z"/>
        </w:rPr>
      </w:pPr>
    </w:p>
    <w:p w14:paraId="253741A7" w14:textId="77777777" w:rsidR="00BC4835" w:rsidDel="00A152B8" w:rsidRDefault="00BC4835" w:rsidP="00BC4835">
      <w:pPr>
        <w:rPr>
          <w:del w:id="786" w:author="John S. Biggins" w:date="2023-09-28T15:50:00Z"/>
        </w:rPr>
      </w:pPr>
      <w:del w:id="787" w:author="John S. Biggins" w:date="2023-09-28T15:50:00Z">
        <w:r w:rsidDel="00A152B8">
          <w:delText>Optimal damping.................................................................................................................</w:delText>
        </w:r>
      </w:del>
    </w:p>
    <w:p w14:paraId="53DE7C75" w14:textId="77777777" w:rsidR="00BC4835" w:rsidDel="00A152B8" w:rsidRDefault="00BC4835" w:rsidP="00BC4835">
      <w:pPr>
        <w:spacing w:before="240"/>
        <w:rPr>
          <w:del w:id="788" w:author="John S. Biggins" w:date="2023-09-28T15:50:00Z"/>
          <w:lang w:val="en-GB"/>
        </w:rPr>
      </w:pPr>
      <w:del w:id="789" w:author="John S. Biggins" w:date="2023-09-28T15:50:00Z">
        <w:r w:rsidDel="00A152B8">
          <w:rPr>
            <w:lang w:val="en-GB"/>
          </w:rPr>
          <w:delText>.............................................................................................................................................</w:delText>
        </w:r>
      </w:del>
    </w:p>
    <w:p w14:paraId="195977B6" w14:textId="77777777" w:rsidR="00BC4835" w:rsidDel="00A152B8" w:rsidRDefault="00BC4835" w:rsidP="00BC4835">
      <w:pPr>
        <w:spacing w:before="240"/>
        <w:rPr>
          <w:del w:id="790" w:author="John S. Biggins" w:date="2023-09-28T15:50:00Z"/>
          <w:lang w:val="en-GB"/>
        </w:rPr>
      </w:pPr>
      <w:del w:id="791" w:author="John S. Biggins" w:date="2023-09-28T15:50:00Z">
        <w:r w:rsidDel="00A152B8">
          <w:rPr>
            <w:lang w:val="en-GB"/>
          </w:rPr>
          <w:delText>.............................................................................................................................................</w:delText>
        </w:r>
      </w:del>
    </w:p>
    <w:p w14:paraId="1852477A" w14:textId="77777777" w:rsidR="00BC4835" w:rsidDel="00A152B8" w:rsidRDefault="00BC4835" w:rsidP="00BC4835">
      <w:pPr>
        <w:rPr>
          <w:del w:id="792" w:author="John S. Biggins" w:date="2023-09-28T15:50:00Z"/>
        </w:rPr>
      </w:pPr>
      <w:del w:id="793" w:author="John S. Biggins" w:date="2023-09-28T15:50:00Z">
        <w:r w:rsidDel="00A152B8">
          <w:br/>
          <w:delText>High damping .....................................................................................................................</w:delText>
        </w:r>
      </w:del>
    </w:p>
    <w:p w14:paraId="278CDC4D" w14:textId="77777777" w:rsidR="00BC4835" w:rsidDel="00A152B8" w:rsidRDefault="00BC4835" w:rsidP="00BC4835">
      <w:pPr>
        <w:spacing w:before="240"/>
        <w:rPr>
          <w:del w:id="794" w:author="John S. Biggins" w:date="2023-09-28T15:50:00Z"/>
          <w:lang w:val="en-GB"/>
        </w:rPr>
      </w:pPr>
      <w:del w:id="795" w:author="John S. Biggins" w:date="2023-09-28T15:50:00Z">
        <w:r w:rsidDel="00A152B8">
          <w:rPr>
            <w:lang w:val="en-GB"/>
          </w:rPr>
          <w:delText>.............................................................................................................................................</w:delText>
        </w:r>
      </w:del>
    </w:p>
    <w:p w14:paraId="61EC4CAA" w14:textId="77777777" w:rsidR="00BC4835" w:rsidRPr="00BC4835" w:rsidDel="00A152B8" w:rsidRDefault="00BC4835" w:rsidP="00BC4835">
      <w:pPr>
        <w:spacing w:before="240"/>
        <w:rPr>
          <w:del w:id="796" w:author="John S. Biggins" w:date="2023-09-28T15:50:00Z"/>
          <w:lang w:val="en-GB"/>
        </w:rPr>
      </w:pPr>
      <w:del w:id="797" w:author="John S. Biggins" w:date="2023-09-28T15:50:00Z">
        <w:r w:rsidDel="00A152B8">
          <w:rPr>
            <w:lang w:val="en-GB"/>
          </w:rPr>
          <w:delText>.............................................................................................................................................</w:delText>
        </w:r>
      </w:del>
    </w:p>
    <w:p w14:paraId="4145F5AB" w14:textId="77777777" w:rsidR="00E539EE" w:rsidDel="00A152B8" w:rsidRDefault="00E539EE" w:rsidP="00E539EE">
      <w:pPr>
        <w:spacing w:before="240"/>
        <w:rPr>
          <w:del w:id="798" w:author="John S. Biggins" w:date="2023-09-28T15:50:00Z"/>
          <w:lang w:val="en-GB"/>
        </w:rPr>
      </w:pPr>
    </w:p>
    <w:p w14:paraId="33EE67C8" w14:textId="77777777" w:rsidR="00E539EE" w:rsidDel="00A152B8" w:rsidRDefault="00E539EE" w:rsidP="00E539EE">
      <w:pPr>
        <w:rPr>
          <w:del w:id="799" w:author="John S. Biggins" w:date="2023-09-28T15:50:00Z"/>
        </w:rPr>
      </w:pPr>
      <w:del w:id="800" w:author="John S. Biggins" w:date="2023-09-28T15:50:00Z">
        <w:r w:rsidDel="00A152B8">
          <w:delText>6.  Can you think of a way to improve the effectiveness of the dynamic vibration absorber?</w:delText>
        </w:r>
        <w:r w:rsidR="00B94977" w:rsidDel="00A152B8">
          <w:delText xml:space="preserve">  (Hint: looking at the Appendix opposite might help!)</w:delText>
        </w:r>
      </w:del>
    </w:p>
    <w:p w14:paraId="5C102225" w14:textId="77777777" w:rsidR="00E539EE" w:rsidDel="00A152B8" w:rsidRDefault="00E539EE" w:rsidP="00E539EE">
      <w:pPr>
        <w:spacing w:before="240"/>
        <w:rPr>
          <w:del w:id="801" w:author="John S. Biggins" w:date="2023-09-28T15:50:00Z"/>
          <w:lang w:val="en-GB"/>
        </w:rPr>
      </w:pPr>
      <w:del w:id="802" w:author="John S. Biggins" w:date="2023-09-28T15:50:00Z">
        <w:r w:rsidDel="00A152B8">
          <w:rPr>
            <w:lang w:val="en-GB"/>
          </w:rPr>
          <w:delText>.............................................................................................................................................</w:delText>
        </w:r>
      </w:del>
    </w:p>
    <w:p w14:paraId="71FAD203" w14:textId="77777777" w:rsidR="00E539EE" w:rsidDel="00A152B8" w:rsidRDefault="00E539EE" w:rsidP="00E539EE">
      <w:pPr>
        <w:spacing w:before="240"/>
        <w:rPr>
          <w:del w:id="803" w:author="John S. Biggins" w:date="2023-09-28T15:50:00Z"/>
          <w:lang w:val="en-GB"/>
        </w:rPr>
      </w:pPr>
      <w:del w:id="804" w:author="John S. Biggins" w:date="2023-09-28T15:50:00Z">
        <w:r w:rsidDel="00A152B8">
          <w:rPr>
            <w:lang w:val="en-GB"/>
          </w:rPr>
          <w:delText>.............................................................................................................................................</w:delText>
        </w:r>
      </w:del>
    </w:p>
    <w:p w14:paraId="3E579E7F" w14:textId="77777777" w:rsidR="00A2688A" w:rsidDel="00A152B8" w:rsidRDefault="00A2688A" w:rsidP="00A2688A">
      <w:pPr>
        <w:spacing w:before="240"/>
        <w:rPr>
          <w:del w:id="805" w:author="John S. Biggins" w:date="2023-09-28T15:50:00Z"/>
          <w:lang w:val="en-GB"/>
        </w:rPr>
      </w:pPr>
      <w:del w:id="806" w:author="John S. Biggins" w:date="2023-09-28T15:50:00Z">
        <w:r w:rsidDel="00A152B8">
          <w:rPr>
            <w:lang w:val="en-GB"/>
          </w:rPr>
          <w:delText>.............................................................................................................................................</w:delText>
        </w:r>
      </w:del>
    </w:p>
    <w:p w14:paraId="42684D12" w14:textId="77777777" w:rsidR="00A2688A" w:rsidDel="00A152B8" w:rsidRDefault="00A2688A" w:rsidP="00A2688A">
      <w:pPr>
        <w:spacing w:before="240"/>
        <w:rPr>
          <w:del w:id="807" w:author="John S. Biggins" w:date="2023-09-28T15:50:00Z"/>
          <w:lang w:val="en-GB"/>
        </w:rPr>
      </w:pPr>
      <w:del w:id="808" w:author="John S. Biggins" w:date="2023-09-28T15:50:00Z">
        <w:r w:rsidDel="00A152B8">
          <w:rPr>
            <w:lang w:val="en-GB"/>
          </w:rPr>
          <w:delText>.............................................................................................................................................</w:delText>
        </w:r>
      </w:del>
    </w:p>
    <w:p w14:paraId="36618AB3" w14:textId="77777777" w:rsidR="00A2688A" w:rsidDel="00A152B8" w:rsidRDefault="00A2688A" w:rsidP="00A2688A">
      <w:pPr>
        <w:spacing w:before="240"/>
        <w:rPr>
          <w:del w:id="809" w:author="John S. Biggins" w:date="2023-09-28T15:50:00Z"/>
          <w:lang w:val="en-GB"/>
        </w:rPr>
      </w:pPr>
      <w:del w:id="810" w:author="John S. Biggins" w:date="2023-09-28T15:50:00Z">
        <w:r w:rsidDel="00A152B8">
          <w:rPr>
            <w:lang w:val="en-GB"/>
          </w:rPr>
          <w:delText>.............................................................................................................................................</w:delText>
        </w:r>
      </w:del>
    </w:p>
    <w:p w14:paraId="5712C2BA" w14:textId="77777777" w:rsidR="005E7C0F" w:rsidDel="00A152B8" w:rsidRDefault="005E7C0F" w:rsidP="00E539EE">
      <w:pPr>
        <w:spacing w:before="240"/>
        <w:rPr>
          <w:del w:id="811" w:author="John S. Biggins" w:date="2023-09-28T15:50:00Z"/>
          <w:lang w:val="en-GB"/>
        </w:rPr>
      </w:pPr>
    </w:p>
    <w:p w14:paraId="05C54146" w14:textId="77777777" w:rsidR="005E7C0F" w:rsidDel="00A152B8" w:rsidRDefault="005E7C0F" w:rsidP="00E539EE">
      <w:pPr>
        <w:spacing w:before="240"/>
        <w:rPr>
          <w:del w:id="812" w:author="John S. Biggins" w:date="2023-09-28T15:50:00Z"/>
          <w:lang w:val="en-GB"/>
        </w:rPr>
      </w:pPr>
    </w:p>
    <w:p w14:paraId="7B65DCE3" w14:textId="77777777" w:rsidR="0026652F" w:rsidDel="00A152B8" w:rsidRDefault="00C40207" w:rsidP="0026652F">
      <w:pPr>
        <w:spacing w:before="240"/>
        <w:rPr>
          <w:del w:id="813" w:author="John S. Biggins" w:date="2023-09-28T15:50:00Z"/>
          <w:lang w:val="en-GB"/>
        </w:rPr>
      </w:pPr>
      <w:del w:id="814" w:author="John S. Biggins" w:date="2023-09-28T15:50:00Z">
        <w:r w:rsidDel="00A152B8">
          <w:rPr>
            <w:lang w:val="en-GB"/>
          </w:rPr>
          <w:delText xml:space="preserve">HEMH October 2020, </w:delText>
        </w:r>
        <w:r w:rsidR="00AF7608" w:rsidDel="00A152B8">
          <w:rPr>
            <w:lang w:val="en-GB"/>
          </w:rPr>
          <w:delText xml:space="preserve">JPT October 2019, </w:delText>
        </w:r>
        <w:r w:rsidR="00951D38" w:rsidDel="00A152B8">
          <w:rPr>
            <w:lang w:val="en-GB"/>
          </w:rPr>
          <w:delText>ALJ</w:delText>
        </w:r>
        <w:r w:rsidR="00A2688A" w:rsidDel="00A152B8">
          <w:rPr>
            <w:lang w:val="en-GB"/>
          </w:rPr>
          <w:delText>,</w:delText>
        </w:r>
        <w:r w:rsidR="00E539EE" w:rsidDel="00A152B8">
          <w:rPr>
            <w:lang w:val="en-GB"/>
          </w:rPr>
          <w:delText xml:space="preserve"> </w:delText>
        </w:r>
        <w:r w:rsidR="00DD7CE7" w:rsidDel="00A152B8">
          <w:rPr>
            <w:lang w:val="en-GB"/>
          </w:rPr>
          <w:delText>September</w:delText>
        </w:r>
        <w:r w:rsidR="00E539EE" w:rsidDel="00A152B8">
          <w:rPr>
            <w:lang w:val="en-GB"/>
          </w:rPr>
          <w:delText xml:space="preserve"> 20</w:delText>
        </w:r>
        <w:r w:rsidR="00197467" w:rsidDel="00A152B8">
          <w:rPr>
            <w:lang w:val="en-GB"/>
          </w:rPr>
          <w:delText>1</w:delText>
        </w:r>
        <w:r w:rsidR="000F4E3C" w:rsidDel="00A152B8">
          <w:rPr>
            <w:lang w:val="en-GB"/>
          </w:rPr>
          <w:delText>7</w:delText>
        </w:r>
        <w:r w:rsidDel="00A152B8">
          <w:rPr>
            <w:lang w:val="en-GB"/>
          </w:rPr>
          <w:delText xml:space="preserve">, </w:delText>
        </w:r>
        <w:r w:rsidR="00E539EE" w:rsidDel="00A152B8">
          <w:rPr>
            <w:lang w:val="en-GB"/>
          </w:rPr>
          <w:delText>AR / HEMH</w:delText>
        </w:r>
        <w:r w:rsidR="00A2688A" w:rsidDel="00A152B8">
          <w:rPr>
            <w:lang w:val="en-GB"/>
          </w:rPr>
          <w:delText>,</w:delText>
        </w:r>
        <w:r w:rsidR="00E539EE" w:rsidDel="00A152B8">
          <w:rPr>
            <w:lang w:val="en-GB"/>
          </w:rPr>
          <w:delText xml:space="preserve"> August 2007</w:delText>
        </w:r>
      </w:del>
    </w:p>
    <w:p w14:paraId="0DD7F517" w14:textId="77777777" w:rsidR="00147E8B" w:rsidDel="00A152B8" w:rsidRDefault="00147E8B" w:rsidP="00147E8B">
      <w:pPr>
        <w:pStyle w:val="Heading1"/>
        <w:rPr>
          <w:del w:id="815" w:author="John S. Biggins" w:date="2023-09-28T15:50:00Z"/>
        </w:rPr>
      </w:pPr>
      <w:del w:id="816" w:author="John S. Biggins" w:date="2023-09-28T15:50:00Z">
        <w:r w:rsidDel="00A152B8">
          <w:delText>Appendix:    Choice of equivalent mass</w:delText>
        </w:r>
      </w:del>
    </w:p>
    <w:p w14:paraId="30E23A2A" w14:textId="77777777" w:rsidR="00147E8B" w:rsidDel="00A152B8" w:rsidRDefault="00147E8B" w:rsidP="00147E8B">
      <w:pPr>
        <w:spacing w:before="240"/>
        <w:rPr>
          <w:del w:id="817" w:author="John S. Biggins" w:date="2023-09-28T15:50:00Z"/>
          <w:lang w:val="en-GB"/>
        </w:rPr>
      </w:pPr>
      <w:del w:id="818" w:author="John S. Biggins" w:date="2023-09-28T15:50:00Z">
        <w:r w:rsidDel="00A152B8">
          <w:rPr>
            <w:lang w:val="en-GB"/>
          </w:rPr>
          <w:delText>When setting up a simple mass-spring-damper model to simulate the behaviour of a more complex (but lightly damped) system around one of its resonan</w:delText>
        </w:r>
        <w:r w:rsidR="00AF7608" w:rsidDel="00A152B8">
          <w:rPr>
            <w:lang w:val="en-GB"/>
          </w:rPr>
          <w:delText>ce</w:delText>
        </w:r>
        <w:r w:rsidDel="00A152B8">
          <w:rPr>
            <w:lang w:val="en-GB"/>
          </w:rPr>
          <w:delText xml:space="preserve"> frequencies, the first </w:delText>
        </w:r>
        <w:r w:rsidR="00AF7608" w:rsidDel="00A152B8">
          <w:rPr>
            <w:lang w:val="en-GB"/>
          </w:rPr>
          <w:delText>goal</w:delText>
        </w:r>
        <w:r w:rsidDel="00A152B8">
          <w:rPr>
            <w:lang w:val="en-GB"/>
          </w:rPr>
          <w:delText xml:space="preserve"> is to ensure that the model has the same </w:delText>
        </w:r>
        <w:r w:rsidR="00AF7608" w:rsidDel="00A152B8">
          <w:rPr>
            <w:lang w:val="en-GB"/>
          </w:rPr>
          <w:delText>resonance</w:delText>
        </w:r>
        <w:r w:rsidDel="00A152B8">
          <w:rPr>
            <w:lang w:val="en-GB"/>
          </w:rPr>
          <w:delText xml:space="preserve"> frequency as the real system.  This requires that:</w:delText>
        </w:r>
      </w:del>
    </w:p>
    <w:p w14:paraId="71DE29AF" w14:textId="77777777" w:rsidR="00147E8B" w:rsidDel="00A152B8" w:rsidRDefault="00587B53" w:rsidP="00147E8B">
      <w:pPr>
        <w:jc w:val="center"/>
        <w:rPr>
          <w:del w:id="819" w:author="John S. Biggins" w:date="2023-09-28T15:50:00Z"/>
          <w:rFonts w:ascii="Arial" w:hAnsi="Arial" w:cs="Arial"/>
          <w:sz w:val="20"/>
          <w:szCs w:val="20"/>
          <w:lang w:val="en-GB"/>
        </w:rPr>
      </w:pPr>
      <w:del w:id="820" w:author="John S. Biggins" w:date="2023-09-28T15:50:00Z">
        <w:r w:rsidRPr="000467AF">
          <w:rPr>
            <w:rFonts w:ascii="Arial" w:hAnsi="Arial" w:cs="Arial"/>
            <w:noProof/>
            <w:position w:val="-26"/>
            <w:sz w:val="20"/>
            <w:szCs w:val="20"/>
            <w:lang w:val="en-GB"/>
          </w:rPr>
          <w:object w:dxaOrig="1000" w:dyaOrig="680" w14:anchorId="70917837">
            <v:shape id="_x0000_i1026" type="#_x0000_t75" alt="" style="width:48.9pt;height:33.95pt;mso-width-percent:0;mso-height-percent:0;mso-width-percent:0;mso-height-percent:0" o:ole="">
              <v:imagedata r:id="rId114" o:title=""/>
            </v:shape>
            <o:OLEObject Type="Embed" ProgID="Equation.3" ShapeID="_x0000_i1026" DrawAspect="Content" ObjectID="_1757508764" r:id="rId119"/>
          </w:object>
        </w:r>
      </w:del>
    </w:p>
    <w:p w14:paraId="72F202E7" w14:textId="77777777" w:rsidR="00147E8B" w:rsidDel="00A152B8" w:rsidRDefault="00147E8B" w:rsidP="005D30DB">
      <w:pPr>
        <w:rPr>
          <w:del w:id="821" w:author="John S. Biggins" w:date="2023-09-28T15:50:00Z"/>
          <w:rFonts w:cs="Arial"/>
          <w:lang w:val="en-GB"/>
        </w:rPr>
      </w:pPr>
      <w:del w:id="822" w:author="John S. Biggins" w:date="2023-09-28T15:50:00Z">
        <w:r w:rsidDel="00A152B8">
          <w:rPr>
            <w:rFonts w:cs="Arial"/>
            <w:lang w:val="en-GB"/>
          </w:rPr>
          <w:delText xml:space="preserve">where </w:delText>
        </w:r>
        <w:r w:rsidDel="00A152B8">
          <w:rPr>
            <w:rFonts w:cs="Arial"/>
            <w:i/>
            <w:iCs/>
            <w:lang w:val="en-GB"/>
          </w:rPr>
          <w:delText>m</w:delText>
        </w:r>
        <w:r w:rsidRPr="000467AF" w:rsidDel="00A152B8">
          <w:rPr>
            <w:rFonts w:cs="Arial"/>
            <w:i/>
            <w:iCs/>
            <w:lang w:val="en-GB"/>
          </w:rPr>
          <w:delText>'</w:delText>
        </w:r>
        <w:r w:rsidDel="00A152B8">
          <w:rPr>
            <w:rFonts w:cs="Arial"/>
            <w:lang w:val="en-GB"/>
          </w:rPr>
          <w:delText xml:space="preserve"> and </w:delText>
        </w:r>
        <w:r w:rsidRPr="000467AF" w:rsidDel="00A152B8">
          <w:rPr>
            <w:rFonts w:cs="Arial"/>
            <w:i/>
            <w:iCs/>
            <w:lang w:val="en-GB"/>
          </w:rPr>
          <w:delText>k'</w:delText>
        </w:r>
        <w:r w:rsidDel="00A152B8">
          <w:rPr>
            <w:rFonts w:cs="Arial"/>
            <w:lang w:val="en-GB"/>
          </w:rPr>
          <w:delText xml:space="preserve"> are the equivalent mass and spring values in the model, and </w:delText>
        </w:r>
        <w:r w:rsidRPr="000467AF" w:rsidDel="00A152B8">
          <w:rPr>
            <w:rFonts w:ascii="Symbol" w:hAnsi="Symbol" w:cs="Arial"/>
            <w:i/>
            <w:iCs/>
            <w:lang w:val="en-GB"/>
          </w:rPr>
          <w:delText></w:delText>
        </w:r>
        <w:r w:rsidRPr="000467AF" w:rsidDel="00A152B8">
          <w:rPr>
            <w:rFonts w:cs="Arial"/>
            <w:i/>
            <w:iCs/>
            <w:vertAlign w:val="subscript"/>
            <w:lang w:val="en-GB"/>
          </w:rPr>
          <w:delText>n</w:delText>
        </w:r>
        <w:r w:rsidR="00410581" w:rsidDel="00A152B8">
          <w:rPr>
            <w:rFonts w:cs="Arial"/>
            <w:lang w:val="en-GB"/>
          </w:rPr>
          <w:delText xml:space="preserve"> is the required resonan</w:delText>
        </w:r>
        <w:r w:rsidR="00AF7608" w:rsidDel="00A152B8">
          <w:rPr>
            <w:rFonts w:cs="Arial"/>
            <w:lang w:val="en-GB"/>
          </w:rPr>
          <w:delText>ce</w:delText>
        </w:r>
        <w:r w:rsidDel="00A152B8">
          <w:rPr>
            <w:rFonts w:cs="Arial"/>
            <w:lang w:val="en-GB"/>
          </w:rPr>
          <w:delText xml:space="preserve"> frequency.  This ratio can be achieved by choosing either a small mass and a weak spring, or a larger mass and a stiffer spring.</w:delText>
        </w:r>
        <w:r w:rsidR="00680513" w:rsidDel="00A152B8">
          <w:rPr>
            <w:rFonts w:cs="Arial"/>
            <w:lang w:val="en-GB"/>
          </w:rPr>
          <w:delText xml:space="preserve">  </w:delText>
        </w:r>
        <w:r w:rsidDel="00A152B8">
          <w:rPr>
            <w:rFonts w:cs="Arial"/>
            <w:lang w:val="en-GB"/>
          </w:rPr>
          <w:delText xml:space="preserve">If the model is going to be used to predict the effectiveness of a vibration absorber (as in this experiment), then it is </w:delText>
        </w:r>
        <w:r w:rsidR="002E6DDD" w:rsidDel="00A152B8">
          <w:rPr>
            <w:rFonts w:cs="Arial"/>
            <w:lang w:val="en-GB"/>
          </w:rPr>
          <w:delText>necessary</w:delText>
        </w:r>
        <w:r w:rsidDel="00A152B8">
          <w:rPr>
            <w:rFonts w:cs="Arial"/>
            <w:lang w:val="en-GB"/>
          </w:rPr>
          <w:delText xml:space="preserve"> to choose value</w:delText>
        </w:r>
        <w:r w:rsidR="00A2688A" w:rsidDel="00A152B8">
          <w:rPr>
            <w:rFonts w:cs="Arial"/>
            <w:lang w:val="en-GB"/>
          </w:rPr>
          <w:delText>s</w:delText>
        </w:r>
        <w:r w:rsidDel="00A152B8">
          <w:rPr>
            <w:rFonts w:cs="Arial"/>
            <w:lang w:val="en-GB"/>
          </w:rPr>
          <w:delText xml:space="preserve"> for </w:delText>
        </w:r>
        <w:r w:rsidR="00A2688A" w:rsidRPr="00A2688A" w:rsidDel="00A152B8">
          <w:rPr>
            <w:rFonts w:cs="Arial"/>
            <w:i/>
            <w:lang w:val="en-GB"/>
          </w:rPr>
          <w:delText>k</w:delText>
        </w:r>
        <w:r w:rsidR="00A2688A" w:rsidRPr="000467AF" w:rsidDel="00A152B8">
          <w:rPr>
            <w:rFonts w:cs="Arial"/>
            <w:i/>
            <w:iCs/>
            <w:lang w:val="en-GB"/>
          </w:rPr>
          <w:delText>'</w:delText>
        </w:r>
        <w:r w:rsidR="00A2688A" w:rsidDel="00A152B8">
          <w:rPr>
            <w:rFonts w:cs="Arial"/>
            <w:lang w:val="en-GB"/>
          </w:rPr>
          <w:delText xml:space="preserve"> and </w:delText>
        </w:r>
        <w:r w:rsidRPr="000467AF" w:rsidDel="00A152B8">
          <w:rPr>
            <w:rFonts w:cs="Arial"/>
            <w:i/>
            <w:iCs/>
            <w:lang w:val="en-GB"/>
          </w:rPr>
          <w:delText>m'</w:delText>
        </w:r>
        <w:r w:rsidDel="00A152B8">
          <w:rPr>
            <w:rFonts w:cs="Arial"/>
            <w:lang w:val="en-GB"/>
          </w:rPr>
          <w:delText xml:space="preserve"> such that the model has the same ‘feel’ as the real system, at the place where the absorber is to be attached.</w:delText>
        </w:r>
      </w:del>
    </w:p>
    <w:p w14:paraId="49663A26" w14:textId="77777777" w:rsidR="00147E8B" w:rsidDel="00A152B8" w:rsidRDefault="00147E8B" w:rsidP="00147E8B">
      <w:pPr>
        <w:spacing w:before="240"/>
        <w:rPr>
          <w:del w:id="823" w:author="John S. Biggins" w:date="2023-09-28T15:50:00Z"/>
          <w:rFonts w:cs="Arial"/>
          <w:lang w:val="en-GB"/>
        </w:rPr>
      </w:pPr>
      <w:del w:id="824" w:author="John S. Biggins" w:date="2023-09-28T15:50:00Z">
        <w:r w:rsidDel="00A152B8">
          <w:rPr>
            <w:rFonts w:cs="Arial"/>
            <w:lang w:val="en-GB"/>
          </w:rPr>
          <w:delText xml:space="preserve">Suppose we are planning to attach the vibration absorber to the </w:delText>
        </w:r>
        <w:r w:rsidR="00974836" w:rsidDel="00A152B8">
          <w:rPr>
            <w:rFonts w:cs="Arial"/>
            <w:lang w:val="en-GB"/>
          </w:rPr>
          <w:delText>second</w:delText>
        </w:r>
        <w:r w:rsidDel="00A152B8">
          <w:rPr>
            <w:rFonts w:cs="Arial"/>
            <w:lang w:val="en-GB"/>
          </w:rPr>
          <w:delText xml:space="preserve"> floor of the three-floor </w:delText>
        </w:r>
        <w:r w:rsidR="00492037" w:rsidDel="00A152B8">
          <w:rPr>
            <w:rFonts w:cs="Arial"/>
            <w:lang w:val="en-GB"/>
          </w:rPr>
          <w:delText>building</w:delText>
        </w:r>
        <w:r w:rsidR="002E6DDD" w:rsidDel="00A152B8">
          <w:rPr>
            <w:rFonts w:cs="Arial"/>
            <w:lang w:val="en-GB"/>
          </w:rPr>
          <w:delText xml:space="preserve"> </w:delText>
        </w:r>
        <w:r w:rsidDel="00A152B8">
          <w:rPr>
            <w:rFonts w:cs="Arial"/>
            <w:lang w:val="en-GB"/>
          </w:rPr>
          <w:delText xml:space="preserve">shown in Fig. 3.  We </w:delText>
        </w:r>
        <w:r w:rsidR="00680513" w:rsidDel="00A152B8">
          <w:rPr>
            <w:rFonts w:cs="Arial"/>
            <w:lang w:val="en-GB"/>
          </w:rPr>
          <w:delText>now</w:delText>
        </w:r>
        <w:r w:rsidDel="00A152B8">
          <w:rPr>
            <w:rFonts w:cs="Arial"/>
            <w:lang w:val="en-GB"/>
          </w:rPr>
          <w:delText xml:space="preserve"> set up our equivalent</w:delText>
        </w:r>
        <w:r w:rsidR="00492037" w:rsidDel="00A152B8">
          <w:rPr>
            <w:rFonts w:cs="Arial"/>
            <w:lang w:val="en-GB"/>
          </w:rPr>
          <w:delText xml:space="preserve"> </w:delText>
        </w:r>
        <w:r w:rsidDel="00A152B8">
          <w:rPr>
            <w:rFonts w:cs="Arial"/>
            <w:lang w:val="en-GB"/>
          </w:rPr>
          <w:delText>model as shown in Fig. A.1.</w:delText>
        </w:r>
      </w:del>
    </w:p>
    <w:p w14:paraId="125D0BD2" w14:textId="243B3B46" w:rsidR="00147E8B" w:rsidRPr="00375FFC" w:rsidDel="00A152B8" w:rsidRDefault="00147E8B" w:rsidP="00375FFC">
      <w:pPr>
        <w:spacing w:before="240"/>
        <w:rPr>
          <w:del w:id="825" w:author="John S. Biggins" w:date="2023-09-28T15:50:00Z"/>
          <w:rFonts w:cs="Arial"/>
          <w:lang w:val="en-GB"/>
        </w:rPr>
      </w:pPr>
      <w:del w:id="826" w:author="John S. Biggins" w:date="2023-09-28T15:50:00Z">
        <w:r w:rsidDel="00A152B8">
          <w:rPr>
            <w:rFonts w:cs="Arial"/>
            <w:lang w:val="en-GB"/>
          </w:rPr>
          <w:delText>The real system consists of thee equal masses connected together by springs of equal stiffness.  The theory taught in the IA vibrations course can be used to calculate the modal shape of the system at its first natural frequency.  The results of this calculation (easy to obtain</w:delText>
        </w:r>
        <w:r w:rsidR="00680513" w:rsidDel="00A152B8">
          <w:rPr>
            <w:rFonts w:cs="Arial"/>
            <w:lang w:val="en-GB"/>
          </w:rPr>
          <w:delText xml:space="preserve"> in</w:delText>
        </w:r>
        <w:r w:rsidDel="00A152B8">
          <w:rPr>
            <w:rFonts w:cs="Arial"/>
            <w:lang w:val="en-GB"/>
          </w:rPr>
          <w:delText xml:space="preserve"> Matlab) are shown </w:delText>
        </w:r>
        <w:r w:rsidR="00A769BA" w:rsidDel="00A152B8">
          <w:rPr>
            <w:rFonts w:cs="Arial"/>
            <w:lang w:val="en-GB"/>
          </w:rPr>
          <w:delText>be</w:delText>
        </w:r>
        <w:r w:rsidR="00405347">
          <w:rPr>
            <w:noProof/>
            <w:lang w:val="en-GB" w:eastAsia="zh-CN" w:bidi="mr-IN"/>
          </w:rPr>
          <mc:AlternateContent>
            <mc:Choice Requires="wps">
              <w:drawing>
                <wp:anchor distT="0" distB="0" distL="114300" distR="114300" simplePos="0" relativeHeight="251650560" behindDoc="0" locked="0" layoutInCell="1" allowOverlap="1" wp14:anchorId="08F5D7AA" wp14:editId="304381D3">
                  <wp:simplePos x="0" y="0"/>
                  <wp:positionH relativeFrom="column">
                    <wp:posOffset>2620645</wp:posOffset>
                  </wp:positionH>
                  <wp:positionV relativeFrom="paragraph">
                    <wp:posOffset>6388100</wp:posOffset>
                  </wp:positionV>
                  <wp:extent cx="434340" cy="0"/>
                  <wp:effectExtent l="0" t="50800" r="0" b="50800"/>
                  <wp:wrapNone/>
                  <wp:docPr id="1443411681" name="Lin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4340" cy="0"/>
                          </a:xfrm>
                          <a:prstGeom prst="line">
                            <a:avLst/>
                          </a:prstGeom>
                          <a:noFill/>
                          <a:ln w="6350">
                            <a:solidFill>
                              <a:srgbClr val="000000"/>
                            </a:solidFill>
                            <a:round/>
                            <a:headEnd type="triangle" w="sm" len="me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47D29B" id="Line 760"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6.35pt,503pt" to="240.55pt,5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" strokeweight=".5pt">
                  <v:stroke startarrow="block" startarrowwidth="narrow" endarrow="block" endarrowwidth="narrow"/>
                  <o:lock v:ext="edit" shapetype="f"/>
                </v:line>
              </w:pict>
            </mc:Fallback>
          </mc:AlternateContent>
        </w:r>
      </w:del>
    </w:p>
    <w:p w14:paraId="169B44FE" w14:textId="77777777" w:rsidR="00147E8B" w:rsidRPr="00665BB8" w:rsidDel="00A152B8" w:rsidRDefault="00147E8B" w:rsidP="00375FFC">
      <w:pPr>
        <w:jc w:val="center"/>
        <w:rPr>
          <w:del w:id="827" w:author="John S. Biggins" w:date="2023-09-28T15:50:00Z"/>
          <w:i/>
          <w:iCs/>
          <w:lang w:val="en-GB"/>
        </w:rPr>
      </w:pPr>
      <w:del w:id="828" w:author="John S. Biggins" w:date="2023-09-28T15:50:00Z">
        <w:r w:rsidRPr="00665BB8" w:rsidDel="00A152B8">
          <w:rPr>
            <w:i/>
            <w:iCs/>
            <w:lang w:val="en-GB"/>
          </w:rPr>
          <w:delText>Figure A.1: Modelling the system</w:delText>
        </w:r>
      </w:del>
    </w:p>
    <w:p w14:paraId="5DB2859C" w14:textId="77777777" w:rsidR="00147E8B" w:rsidDel="00A152B8" w:rsidRDefault="00147E8B" w:rsidP="00375FFC">
      <w:pPr>
        <w:spacing w:before="240"/>
        <w:rPr>
          <w:del w:id="829" w:author="John S. Biggins" w:date="2023-09-28T15:50:00Z"/>
          <w:lang w:val="en-GB"/>
        </w:rPr>
      </w:pPr>
      <w:del w:id="830" w:author="John S. Biggins" w:date="2023-09-28T15:50:00Z">
        <w:r w:rsidDel="00A152B8">
          <w:rPr>
            <w:lang w:val="en-GB"/>
          </w:rPr>
          <w:delText>It can be shown</w:delText>
        </w:r>
        <w:r w:rsidDel="00A152B8">
          <w:rPr>
            <w:rStyle w:val="FootnoteReference"/>
            <w:lang w:val="en-GB"/>
          </w:rPr>
          <w:footnoteReference w:id="3"/>
        </w:r>
        <w:r w:rsidR="000301E2" w:rsidDel="00A152B8">
          <w:rPr>
            <w:lang w:val="en-GB"/>
          </w:rPr>
          <w:delText xml:space="preserve"> that the system on the left and the model on the right </w:delText>
        </w:r>
        <w:r w:rsidDel="00A152B8">
          <w:rPr>
            <w:lang w:val="en-GB"/>
          </w:rPr>
          <w:delText xml:space="preserve">are matched if the same amount of </w:delText>
        </w:r>
        <w:r w:rsidR="002D5E22" w:rsidDel="00A152B8">
          <w:rPr>
            <w:lang w:val="en-GB"/>
          </w:rPr>
          <w:delText>energy</w:delText>
        </w:r>
        <w:r w:rsidDel="00A152B8">
          <w:rPr>
            <w:lang w:val="en-GB"/>
          </w:rPr>
          <w:delText xml:space="preserve"> is required in each case to cause a given </w:delText>
        </w:r>
        <w:r w:rsidR="002D5E22" w:rsidDel="00A152B8">
          <w:rPr>
            <w:lang w:val="en-GB"/>
          </w:rPr>
          <w:delText>amplitude</w:delText>
        </w:r>
        <w:r w:rsidDel="00A152B8">
          <w:rPr>
            <w:lang w:val="en-GB"/>
          </w:rPr>
          <w:delText xml:space="preserve"> (in this case, </w:delText>
        </w:r>
        <w:r w:rsidRPr="00DD3AC2" w:rsidDel="00A152B8">
          <w:rPr>
            <w:i/>
            <w:iCs/>
            <w:lang w:val="en-GB"/>
          </w:rPr>
          <w:delText>a</w:delText>
        </w:r>
        <w:r w:rsidDel="00A152B8">
          <w:rPr>
            <w:lang w:val="en-GB"/>
          </w:rPr>
          <w:delText xml:space="preserve">) at the point of interest.  </w:delText>
        </w:r>
        <w:r w:rsidR="00680513" w:rsidDel="00A152B8">
          <w:rPr>
            <w:lang w:val="en-GB"/>
          </w:rPr>
          <w:delText>W</w:delText>
        </w:r>
        <w:r w:rsidDel="00A152B8">
          <w:rPr>
            <w:lang w:val="en-GB"/>
          </w:rPr>
          <w:delText>hen a</w:delText>
        </w:r>
        <w:r w:rsidR="00F23225" w:rsidDel="00A152B8">
          <w:rPr>
            <w:lang w:val="en-GB"/>
          </w:rPr>
          <w:delText>n undamped</w:delText>
        </w:r>
        <w:r w:rsidDel="00A152B8">
          <w:rPr>
            <w:lang w:val="en-GB"/>
          </w:rPr>
          <w:delText xml:space="preserve"> system is vibrating</w:delText>
        </w:r>
        <w:r w:rsidR="00F23225" w:rsidDel="00A152B8">
          <w:rPr>
            <w:lang w:val="en-GB"/>
          </w:rPr>
          <w:delText xml:space="preserve"> freely</w:delText>
        </w:r>
        <w:r w:rsidDel="00A152B8">
          <w:rPr>
            <w:lang w:val="en-GB"/>
          </w:rPr>
          <w:delText>, the</w:delText>
        </w:r>
        <w:r w:rsidRPr="00147E8B" w:rsidDel="00A152B8">
          <w:rPr>
            <w:i/>
            <w:iCs/>
            <w:lang w:val="en-GB"/>
          </w:rPr>
          <w:delText xml:space="preserve"> e</w:delText>
        </w:r>
        <w:r w:rsidRPr="00665BB8" w:rsidDel="00A152B8">
          <w:rPr>
            <w:i/>
            <w:iCs/>
            <w:lang w:val="en-GB"/>
          </w:rPr>
          <w:delText>lastic energy</w:delText>
        </w:r>
        <w:r w:rsidDel="00A152B8">
          <w:rPr>
            <w:lang w:val="en-GB"/>
          </w:rPr>
          <w:delText xml:space="preserve"> stored at the instants when it is stationary (i.e. at the two extremes of its motion) will be the same as its </w:delText>
        </w:r>
        <w:r w:rsidRPr="00665BB8" w:rsidDel="00A152B8">
          <w:rPr>
            <w:i/>
            <w:iCs/>
            <w:lang w:val="en-GB"/>
          </w:rPr>
          <w:delText>kinetic energy</w:delText>
        </w:r>
        <w:r w:rsidDel="00A152B8">
          <w:rPr>
            <w:lang w:val="en-GB"/>
          </w:rPr>
          <w:delText xml:space="preserve"> when the deflections are all zero (i.e. halfway between the two extremes).  </w:delText>
        </w:r>
        <w:r w:rsidR="002D5E22" w:rsidDel="00A152B8">
          <w:rPr>
            <w:lang w:val="en-GB"/>
          </w:rPr>
          <w:delText>Using the amplitudes f</w:delText>
        </w:r>
        <w:r w:rsidDel="00A152B8">
          <w:rPr>
            <w:lang w:val="en-GB"/>
          </w:rPr>
          <w:delText>rom the Figure, th</w:delText>
        </w:r>
        <w:r w:rsidR="002D5E22" w:rsidDel="00A152B8">
          <w:rPr>
            <w:lang w:val="en-GB"/>
          </w:rPr>
          <w:delText xml:space="preserve">e </w:delText>
        </w:r>
        <w:r w:rsidR="002E6DDD" w:rsidDel="00A152B8">
          <w:rPr>
            <w:lang w:val="en-GB"/>
          </w:rPr>
          <w:delText>kinetic energy at zero deflection</w:delText>
        </w:r>
        <w:r w:rsidDel="00A152B8">
          <w:rPr>
            <w:lang w:val="en-GB"/>
          </w:rPr>
          <w:delText xml:space="preserve"> can be </w:delText>
        </w:r>
        <w:r w:rsidR="00A769BA" w:rsidDel="00A152B8">
          <w:rPr>
            <w:lang w:val="en-GB"/>
          </w:rPr>
          <w:delText>calculated as</w:delText>
        </w:r>
        <w:r w:rsidDel="00A152B8">
          <w:rPr>
            <w:lang w:val="en-GB"/>
          </w:rPr>
          <w:delText>:</w:delText>
        </w:r>
      </w:del>
    </w:p>
    <w:p w14:paraId="24BC9A80" w14:textId="77777777" w:rsidR="00147E8B" w:rsidDel="00A152B8" w:rsidRDefault="00A769BA" w:rsidP="00375FFC">
      <w:pPr>
        <w:tabs>
          <w:tab w:val="left" w:pos="1701"/>
        </w:tabs>
        <w:rPr>
          <w:del w:id="833" w:author="John S. Biggins" w:date="2023-09-28T15:50:00Z"/>
          <w:rFonts w:cs="Arial"/>
          <w:lang w:val="en-GB"/>
        </w:rPr>
      </w:pPr>
      <w:del w:id="834" w:author="John S. Biggins" w:date="2023-09-28T15:50:00Z">
        <w:r w:rsidDel="00A152B8">
          <w:rPr>
            <w:rFonts w:ascii="Arial" w:hAnsi="Arial" w:cs="Arial"/>
            <w:sz w:val="20"/>
            <w:szCs w:val="20"/>
            <w:lang w:val="en-GB"/>
          </w:rPr>
          <w:tab/>
        </w:r>
        <w:r w:rsidR="00587B53" w:rsidRPr="00DD3AC2">
          <w:rPr>
            <w:rFonts w:ascii="Arial" w:hAnsi="Arial" w:cs="Arial"/>
            <w:noProof/>
            <w:position w:val="-24"/>
            <w:sz w:val="20"/>
            <w:szCs w:val="20"/>
            <w:lang w:val="en-GB"/>
          </w:rPr>
          <w:object w:dxaOrig="6320" w:dyaOrig="620" w14:anchorId="4DF16D2F">
            <v:shape id="_x0000_i1025" type="#_x0000_t75" alt="" style="width:315.15pt;height:31.25pt;mso-width-percent:0;mso-height-percent:0;mso-width-percent:0;mso-height-percent:0" o:ole="">
              <v:imagedata r:id="rId116" o:title=""/>
            </v:shape>
            <o:OLEObject Type="Embed" ProgID="Equation.3" ShapeID="_x0000_i1025" DrawAspect="Content" ObjectID="_1757508765" r:id="rId120"/>
          </w:object>
        </w:r>
      </w:del>
    </w:p>
    <w:p w14:paraId="727FD865" w14:textId="77777777" w:rsidR="00147E8B" w:rsidDel="00A152B8" w:rsidRDefault="00147E8B" w:rsidP="00375FFC">
      <w:pPr>
        <w:rPr>
          <w:del w:id="835" w:author="John S. Biggins" w:date="2023-09-28T15:50:00Z"/>
          <w:rFonts w:cs="Arial"/>
          <w:lang w:val="en-GB"/>
        </w:rPr>
      </w:pPr>
      <w:del w:id="836" w:author="John S. Biggins" w:date="2023-09-28T15:50:00Z">
        <w:r w:rsidRPr="00824D80" w:rsidDel="00A152B8">
          <w:rPr>
            <w:rFonts w:cs="Arial"/>
            <w:lang w:val="en-GB"/>
          </w:rPr>
          <w:delText>where</w:delText>
        </w:r>
        <w:r w:rsidDel="00A152B8">
          <w:rPr>
            <w:rFonts w:cs="Arial"/>
            <w:lang w:val="en-GB"/>
          </w:rPr>
          <w:delText xml:space="preserve"> </w:delText>
        </w:r>
        <w:r w:rsidRPr="00824D80" w:rsidDel="00A152B8">
          <w:rPr>
            <w:rFonts w:ascii="Symbol" w:hAnsi="Symbol" w:cs="Arial"/>
            <w:i/>
            <w:iCs/>
            <w:lang w:val="en-GB"/>
          </w:rPr>
          <w:delText></w:delText>
        </w:r>
        <w:r w:rsidDel="00A152B8">
          <w:rPr>
            <w:rFonts w:cs="Arial"/>
            <w:lang w:val="en-GB"/>
          </w:rPr>
          <w:delText xml:space="preserve"> is the frequency</w:delText>
        </w:r>
        <w:r w:rsidRPr="00824D80" w:rsidDel="00A152B8">
          <w:rPr>
            <w:rFonts w:cs="Arial"/>
            <w:lang w:val="en-GB"/>
          </w:rPr>
          <w:delText xml:space="preserve"> </w:delText>
        </w:r>
        <w:r w:rsidDel="00A152B8">
          <w:rPr>
            <w:rFonts w:cs="Arial"/>
            <w:lang w:val="en-GB"/>
          </w:rPr>
          <w:delText xml:space="preserve">of vibration.  Since the </w:delText>
        </w:r>
        <w:r w:rsidR="00F56F0D" w:rsidDel="00A152B8">
          <w:rPr>
            <w:rFonts w:cs="Arial"/>
            <w:lang w:val="en-GB"/>
          </w:rPr>
          <w:delText xml:space="preserve">measured </w:delText>
        </w:r>
        <w:r w:rsidDel="00A152B8">
          <w:rPr>
            <w:rFonts w:cs="Arial"/>
            <w:lang w:val="en-GB"/>
          </w:rPr>
          <w:delText xml:space="preserve">value of </w:delText>
        </w:r>
        <w:r w:rsidRPr="00824D80" w:rsidDel="00A152B8">
          <w:rPr>
            <w:rFonts w:cs="Arial"/>
            <w:i/>
            <w:iCs/>
            <w:lang w:val="en-GB"/>
          </w:rPr>
          <w:delText>m</w:delText>
        </w:r>
        <w:r w:rsidDel="00A152B8">
          <w:rPr>
            <w:rFonts w:cs="Arial"/>
            <w:lang w:val="en-GB"/>
          </w:rPr>
          <w:delText xml:space="preserve"> is 1.</w:delText>
        </w:r>
        <w:r w:rsidR="00F23225" w:rsidDel="00A152B8">
          <w:rPr>
            <w:rFonts w:cs="Arial"/>
            <w:lang w:val="en-GB"/>
          </w:rPr>
          <w:delText>375</w:delText>
        </w:r>
        <w:r w:rsidDel="00A152B8">
          <w:rPr>
            <w:rFonts w:cs="Arial"/>
            <w:lang w:val="en-GB"/>
          </w:rPr>
          <w:delText xml:space="preserve"> kg, the appropriate value to choose for</w:delText>
        </w:r>
        <w:r w:rsidR="000301E2" w:rsidDel="00A152B8">
          <w:rPr>
            <w:rFonts w:cs="Arial"/>
            <w:lang w:val="en-GB"/>
          </w:rPr>
          <w:delText xml:space="preserve"> </w:delText>
        </w:r>
        <w:r w:rsidDel="00A152B8">
          <w:rPr>
            <w:rFonts w:cs="Arial"/>
            <w:lang w:val="en-GB"/>
          </w:rPr>
          <w:delText xml:space="preserve"> </w:delText>
        </w:r>
        <w:r w:rsidDel="00A152B8">
          <w:rPr>
            <w:rFonts w:cs="Arial"/>
            <w:i/>
            <w:iCs/>
            <w:lang w:val="en-GB"/>
          </w:rPr>
          <w:delText>m</w:delText>
        </w:r>
        <w:r w:rsidRPr="000467AF" w:rsidDel="00A152B8">
          <w:rPr>
            <w:rFonts w:cs="Arial"/>
            <w:i/>
            <w:iCs/>
            <w:lang w:val="en-GB"/>
          </w:rPr>
          <w:delText>'</w:delText>
        </w:r>
        <w:r w:rsidR="003F5E76" w:rsidDel="00A152B8">
          <w:rPr>
            <w:rFonts w:cs="Arial"/>
            <w:lang w:val="en-GB"/>
          </w:rPr>
          <w:delText xml:space="preserve"> in the model</w:delText>
        </w:r>
        <w:r w:rsidR="000301E2" w:rsidDel="00A152B8">
          <w:rPr>
            <w:rFonts w:cs="Arial"/>
            <w:lang w:val="en-GB"/>
          </w:rPr>
          <w:delText xml:space="preserve"> </w:delText>
        </w:r>
        <w:r w:rsidDel="00A152B8">
          <w:rPr>
            <w:rFonts w:cs="Arial"/>
            <w:lang w:val="en-GB"/>
          </w:rPr>
          <w:delText xml:space="preserve">is </w:delText>
        </w:r>
        <w:r w:rsidR="002D5E22" w:rsidDel="00A152B8">
          <w:rPr>
            <w:rFonts w:cs="Arial"/>
            <w:lang w:val="en-GB"/>
          </w:rPr>
          <w:delText>2.863</w:delText>
        </w:r>
        <w:r w:rsidDel="00A152B8">
          <w:rPr>
            <w:rFonts w:cs="Arial"/>
            <w:lang w:val="en-GB"/>
          </w:rPr>
          <w:delText xml:space="preserve"> × 1.</w:delText>
        </w:r>
        <w:r w:rsidR="00F23225" w:rsidDel="00A152B8">
          <w:rPr>
            <w:rFonts w:cs="Arial"/>
            <w:lang w:val="en-GB"/>
          </w:rPr>
          <w:delText>375</w:delText>
        </w:r>
        <w:r w:rsidDel="00A152B8">
          <w:rPr>
            <w:rFonts w:cs="Arial"/>
            <w:lang w:val="en-GB"/>
          </w:rPr>
          <w:delText xml:space="preserve">  </w:delText>
        </w:r>
        <w:r w:rsidR="00F56F0D" w:rsidDel="00A152B8">
          <w:rPr>
            <w:lang w:val="en-GB"/>
          </w:rPr>
          <w:delText>≈</w:delText>
        </w:r>
        <w:r w:rsidDel="00A152B8">
          <w:rPr>
            <w:rFonts w:cs="Arial"/>
            <w:lang w:val="en-GB"/>
          </w:rPr>
          <w:delText xml:space="preserve">  </w:delText>
        </w:r>
        <w:r w:rsidR="00F23225" w:rsidDel="00A152B8">
          <w:rPr>
            <w:rFonts w:cs="Arial"/>
            <w:lang w:val="en-GB"/>
          </w:rPr>
          <w:delText>3.94</w:delText>
        </w:r>
        <w:r w:rsidDel="00A152B8">
          <w:rPr>
            <w:rFonts w:cs="Arial"/>
            <w:lang w:val="en-GB"/>
          </w:rPr>
          <w:delText xml:space="preserve"> kg</w:delText>
        </w:r>
        <w:r w:rsidR="002E6DDD" w:rsidDel="00A152B8">
          <w:rPr>
            <w:rStyle w:val="FootnoteReference"/>
            <w:rFonts w:cs="Arial"/>
            <w:lang w:val="en-GB"/>
          </w:rPr>
          <w:footnoteReference w:id="4"/>
        </w:r>
        <w:r w:rsidDel="00A152B8">
          <w:rPr>
            <w:rFonts w:cs="Arial"/>
            <w:lang w:val="en-GB"/>
          </w:rPr>
          <w:delText>.</w:delText>
        </w:r>
        <w:r w:rsidR="004F4219" w:rsidDel="00A152B8">
          <w:rPr>
            <w:rFonts w:cs="Arial"/>
            <w:lang w:val="en-GB"/>
          </w:rPr>
          <w:delText xml:space="preserve"> .</w:delText>
        </w:r>
      </w:del>
    </w:p>
    <w:p w14:paraId="2D9D87DD" w14:textId="77777777" w:rsidR="00147E8B" w:rsidRPr="00147E8B" w:rsidDel="00A152B8" w:rsidRDefault="00147E8B" w:rsidP="00375FFC">
      <w:pPr>
        <w:spacing w:before="240"/>
        <w:rPr>
          <w:del w:id="839" w:author="John S. Biggins" w:date="2023-09-28T15:50:00Z"/>
          <w:rFonts w:cs="Arial"/>
          <w:lang w:val="en-GB"/>
        </w:rPr>
      </w:pPr>
      <w:del w:id="840" w:author="John S. Biggins" w:date="2023-09-28T15:50:00Z">
        <w:r w:rsidDel="00A152B8">
          <w:rPr>
            <w:rFonts w:cs="Arial"/>
            <w:lang w:val="en-GB"/>
          </w:rPr>
          <w:delText xml:space="preserve">Similarly, if the vibration absorber </w:delText>
        </w:r>
        <w:r w:rsidR="002D5E22" w:rsidDel="00A152B8">
          <w:rPr>
            <w:rFonts w:cs="Arial"/>
            <w:lang w:val="en-GB"/>
          </w:rPr>
          <w:delText>was</w:delText>
        </w:r>
        <w:r w:rsidDel="00A152B8">
          <w:rPr>
            <w:rFonts w:cs="Arial"/>
            <w:lang w:val="en-GB"/>
          </w:rPr>
          <w:delText xml:space="preserve"> to be fixed to the </w:delText>
        </w:r>
        <w:r w:rsidR="002D5E22" w:rsidDel="00A152B8">
          <w:rPr>
            <w:rFonts w:cs="Arial"/>
            <w:lang w:val="en-GB"/>
          </w:rPr>
          <w:delText>first</w:delText>
        </w:r>
        <w:r w:rsidDel="00A152B8">
          <w:rPr>
            <w:rFonts w:cs="Arial"/>
            <w:lang w:val="en-GB"/>
          </w:rPr>
          <w:delText xml:space="preserve"> floor, the </w:delText>
        </w:r>
        <w:r w:rsidR="003F5E76" w:rsidDel="00A152B8">
          <w:rPr>
            <w:rFonts w:cs="Arial"/>
            <w:iCs/>
            <w:lang w:val="en-GB"/>
          </w:rPr>
          <w:delText>equivalent mass calculated above</w:delText>
        </w:r>
        <w:r w:rsidR="000301E2" w:rsidRPr="004042B1" w:rsidDel="00A152B8">
          <w:rPr>
            <w:rFonts w:cs="Arial"/>
            <w:lang w:val="en-GB"/>
          </w:rPr>
          <w:delText xml:space="preserve"> </w:delText>
        </w:r>
        <w:r w:rsidDel="00A152B8">
          <w:rPr>
            <w:rFonts w:cs="Arial"/>
            <w:lang w:val="en-GB"/>
          </w:rPr>
          <w:delText xml:space="preserve">should be </w:delText>
        </w:r>
        <w:r w:rsidR="002D5E22" w:rsidDel="00A152B8">
          <w:rPr>
            <w:rFonts w:cs="Arial"/>
            <w:lang w:val="en-GB"/>
          </w:rPr>
          <w:delText>increas</w:delText>
        </w:r>
        <w:r w:rsidDel="00A152B8">
          <w:rPr>
            <w:rFonts w:cs="Arial"/>
            <w:lang w:val="en-GB"/>
          </w:rPr>
          <w:delText>ed by a factor of 1/</w:delText>
        </w:r>
        <w:r w:rsidR="002D5E22" w:rsidDel="00A152B8">
          <w:rPr>
            <w:rFonts w:cs="Arial"/>
            <w:lang w:val="en-GB"/>
          </w:rPr>
          <w:delText>0.555</w:delText>
        </w:r>
        <w:r w:rsidRPr="00B55B83" w:rsidDel="00A152B8">
          <w:rPr>
            <w:rFonts w:cs="Arial"/>
            <w:sz w:val="28"/>
            <w:vertAlign w:val="superscript"/>
            <w:lang w:val="en-GB"/>
          </w:rPr>
          <w:delText>2</w:delText>
        </w:r>
        <w:r w:rsidDel="00A152B8">
          <w:rPr>
            <w:rFonts w:cs="Arial"/>
            <w:lang w:val="en-GB"/>
          </w:rPr>
          <w:delText xml:space="preserve"> (can you see why?)</w:delText>
        </w:r>
        <w:r w:rsidR="00FD0913" w:rsidDel="00A152B8">
          <w:rPr>
            <w:rFonts w:cs="Arial"/>
            <w:lang w:val="en-GB"/>
          </w:rPr>
          <w:delText>,</w:delText>
        </w:r>
        <w:r w:rsidDel="00A152B8">
          <w:rPr>
            <w:rFonts w:cs="Arial"/>
            <w:lang w:val="en-GB"/>
          </w:rPr>
          <w:delText xml:space="preserve"> to give</w:delText>
        </w:r>
        <w:r w:rsidR="004042B1" w:rsidDel="00A152B8">
          <w:rPr>
            <w:rFonts w:cs="Arial"/>
            <w:lang w:val="en-GB"/>
          </w:rPr>
          <w:delText xml:space="preserve"> </w:delText>
        </w:r>
        <w:r w:rsidR="00F23225" w:rsidDel="00A152B8">
          <w:rPr>
            <w:rFonts w:cs="Arial"/>
            <w:lang w:val="en-GB"/>
          </w:rPr>
          <w:delText>12.78</w:delText>
        </w:r>
        <w:r w:rsidDel="00A152B8">
          <w:rPr>
            <w:rFonts w:cs="Arial"/>
            <w:lang w:val="en-GB"/>
          </w:rPr>
          <w:delText xml:space="preserve"> kg</w:delText>
        </w:r>
        <w:r w:rsidR="002D5E22" w:rsidDel="00A152B8">
          <w:rPr>
            <w:rFonts w:cs="Arial"/>
            <w:lang w:val="en-GB"/>
          </w:rPr>
          <w:delText>.</w:delText>
        </w:r>
      </w:del>
    </w:p>
    <w:p w14:paraId="0F71F5CA" w14:textId="6F44A11A" w:rsidR="0086739D" w:rsidRDefault="00680513" w:rsidP="00375FFC">
      <w:pPr>
        <w:spacing w:before="240"/>
      </w:pPr>
      <w:del w:id="841" w:author="John S. Biggins" w:date="2023-09-28T15:50:00Z">
        <w:r w:rsidDel="00A152B8">
          <w:br w:type="page"/>
        </w:r>
        <w:r w:rsidR="00405347">
          <w:rPr>
            <w:noProof/>
          </w:rPr>
          <w:drawing>
            <wp:inline distT="0" distB="0" distL="0" distR="0" wp14:anchorId="7B44C588" wp14:editId="4B29FC63">
              <wp:extent cx="6697980" cy="9507855"/>
              <wp:effectExtent l="0" t="0" r="0" b="0"/>
              <wp:docPr id="1758034896"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a:picLocks/>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697980" cy="9507855"/>
                      </a:xfrm>
                      <a:prstGeom prst="rect">
                        <a:avLst/>
                      </a:prstGeom>
                      <a:noFill/>
                      <a:ln>
                        <a:noFill/>
                      </a:ln>
                    </pic:spPr>
                  </pic:pic>
                </a:graphicData>
              </a:graphic>
            </wp:inline>
          </w:drawing>
        </w:r>
      </w:del>
    </w:p>
    <w:sectPr w:rsidR="0086739D" w:rsidSect="005D30DB">
      <w:headerReference w:type="even" r:id="rId121"/>
      <w:headerReference w:type="default" r:id="rId122"/>
      <w:footerReference w:type="even" r:id="rId123"/>
      <w:footerReference w:type="default" r:id="rId124"/>
      <w:headerReference w:type="first" r:id="rId125"/>
      <w:footerReference w:type="first" r:id="rId126"/>
      <w:pgSz w:w="11907" w:h="16840" w:code="9"/>
      <w:pgMar w:top="1440" w:right="1080" w:bottom="1440" w:left="1080"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6FF64" w14:textId="77777777" w:rsidR="00587B53" w:rsidRDefault="00587B53">
      <w:r>
        <w:separator/>
      </w:r>
    </w:p>
  </w:endnote>
  <w:endnote w:type="continuationSeparator" w:id="0">
    <w:p w14:paraId="4C23F4D1" w14:textId="77777777" w:rsidR="00587B53" w:rsidRDefault="00587B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Nimbus Roman No9 L">
    <w:altName w:val="Times New Roman"/>
    <w:panose1 w:val="020B0604020202020204"/>
    <w:charset w:val="00"/>
    <w:family w:val="roman"/>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3CEAC" w14:textId="77777777" w:rsidR="002B6772" w:rsidRDefault="002B6772" w:rsidP="00B44F1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A4C4A7E" w14:textId="77777777" w:rsidR="002B6772" w:rsidRDefault="002B67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DC100" w14:textId="77777777" w:rsidR="002B6772" w:rsidRDefault="00BB2696" w:rsidP="00EA24E3">
    <w:pPr>
      <w:pStyle w:val="Footer"/>
      <w:jc w:val="right"/>
    </w:pPr>
    <w:r>
      <w:fldChar w:fldCharType="begin"/>
    </w:r>
    <w:r>
      <w:instrText xml:space="preserve"> PAGE   \* MERGEFORMAT </w:instrText>
    </w:r>
    <w:r>
      <w:fldChar w:fldCharType="separate"/>
    </w:r>
    <w:r w:rsidR="00643A91">
      <w:rPr>
        <w:noProof/>
      </w:rPr>
      <w:t>1</w:t>
    </w:r>
    <w:r>
      <w:rPr>
        <w:noProof/>
      </w:rPr>
      <w:fldChar w:fldCharType="end"/>
    </w:r>
    <w:r>
      <w:rPr>
        <w:noProof/>
      </w:rPr>
      <w:tab/>
    </w:r>
    <w:r w:rsidR="00A152B8">
      <w:rPr>
        <w:noProof/>
      </w:rPr>
      <w:t>25</w:t>
    </w:r>
    <w:r>
      <w:rPr>
        <w:noProof/>
      </w:rPr>
      <w:t xml:space="preserve"> </w:t>
    </w:r>
    <w:r w:rsidR="00A152B8">
      <w:rPr>
        <w:noProof/>
      </w:rPr>
      <w:t>Sept</w:t>
    </w:r>
    <w:r>
      <w:rPr>
        <w:noProof/>
      </w:rPr>
      <w:t xml:space="preserve"> 202</w:t>
    </w:r>
    <w:r w:rsidR="00A152B8">
      <w:rPr>
        <w:noProof/>
      </w:rPr>
      <w:t>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C1D02" w14:textId="77777777" w:rsidR="00EA24E3" w:rsidRDefault="00EA24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F7D80" w14:textId="77777777" w:rsidR="00587B53" w:rsidRDefault="00587B53">
      <w:r>
        <w:separator/>
      </w:r>
    </w:p>
  </w:footnote>
  <w:footnote w:type="continuationSeparator" w:id="0">
    <w:p w14:paraId="5AC9DAD3" w14:textId="77777777" w:rsidR="00587B53" w:rsidRDefault="00587B53">
      <w:r>
        <w:continuationSeparator/>
      </w:r>
    </w:p>
  </w:footnote>
  <w:footnote w:id="1">
    <w:p w14:paraId="0AC86F73" w14:textId="77777777" w:rsidR="00A152B8" w:rsidRPr="00DD3AC2" w:rsidRDefault="00A152B8" w:rsidP="00A152B8">
      <w:pPr>
        <w:pStyle w:val="FootnoteText"/>
        <w:rPr>
          <w:ins w:id="757" w:author="John S. Biggins" w:date="2023-09-28T15:51:00Z"/>
          <w:lang w:val="en-GB"/>
        </w:rPr>
      </w:pPr>
      <w:ins w:id="758" w:author="John S. Biggins" w:date="2023-09-28T15:51:00Z">
        <w:r>
          <w:rPr>
            <w:rStyle w:val="FootnoteReference"/>
          </w:rPr>
          <w:footnoteRef/>
        </w:r>
        <w:r>
          <w:t xml:space="preserve"> This material is fully covered in Part IIA, in Module </w:t>
        </w:r>
        <w:proofErr w:type="gramStart"/>
        <w:r>
          <w:t>3C6</w:t>
        </w:r>
        <w:proofErr w:type="gramEnd"/>
      </w:ins>
    </w:p>
  </w:footnote>
  <w:footnote w:id="2">
    <w:p w14:paraId="466855E2" w14:textId="77777777" w:rsidR="00A152B8" w:rsidRPr="002E6DDD" w:rsidRDefault="00A152B8" w:rsidP="00A152B8">
      <w:pPr>
        <w:pStyle w:val="FootnoteText"/>
        <w:rPr>
          <w:ins w:id="763" w:author="John S. Biggins" w:date="2023-09-28T15:51:00Z"/>
          <w:lang w:val="en-GB"/>
        </w:rPr>
      </w:pPr>
      <w:ins w:id="764" w:author="John S. Biggins" w:date="2023-09-28T15:51:00Z">
        <w:r>
          <w:rPr>
            <w:rStyle w:val="FootnoteReference"/>
          </w:rPr>
          <w:footnoteRef/>
        </w:r>
        <w:r>
          <w:t xml:space="preserve"> </w:t>
        </w:r>
        <w:r>
          <w:rPr>
            <w:lang w:val="en-GB"/>
          </w:rPr>
          <w:t>There is no need for more than three significant figures here – the model is only approximate!</w:t>
        </w:r>
      </w:ins>
    </w:p>
  </w:footnote>
  <w:footnote w:id="3">
    <w:p w14:paraId="2BB3A767" w14:textId="77777777" w:rsidR="002B6772" w:rsidRPr="00DD3AC2" w:rsidDel="00A152B8" w:rsidRDefault="002B6772" w:rsidP="00147E8B">
      <w:pPr>
        <w:pStyle w:val="FootnoteText"/>
        <w:rPr>
          <w:del w:id="831" w:author="John S. Biggins" w:date="2023-09-28T15:50:00Z"/>
          <w:lang w:val="en-GB"/>
        </w:rPr>
      </w:pPr>
      <w:del w:id="832" w:author="John S. Biggins" w:date="2023-09-28T15:50:00Z">
        <w:r w:rsidDel="00A152B8">
          <w:rPr>
            <w:rStyle w:val="FootnoteReference"/>
          </w:rPr>
          <w:footnoteRef/>
        </w:r>
        <w:r w:rsidDel="00A152B8">
          <w:delText xml:space="preserve"> This material is fully covered in Part IIA, in Module 3C6</w:delText>
        </w:r>
      </w:del>
    </w:p>
  </w:footnote>
  <w:footnote w:id="4">
    <w:p w14:paraId="2629EE44" w14:textId="77777777" w:rsidR="007F3D9B" w:rsidRPr="002E6DDD" w:rsidDel="00A152B8" w:rsidRDefault="002E6DDD">
      <w:pPr>
        <w:pStyle w:val="FootnoteText"/>
        <w:rPr>
          <w:del w:id="837" w:author="John S. Biggins" w:date="2023-09-28T15:50:00Z"/>
          <w:lang w:val="en-GB"/>
        </w:rPr>
      </w:pPr>
      <w:del w:id="838" w:author="John S. Biggins" w:date="2023-09-28T15:50:00Z">
        <w:r w:rsidDel="00A152B8">
          <w:rPr>
            <w:rStyle w:val="FootnoteReference"/>
          </w:rPr>
          <w:footnoteRef/>
        </w:r>
        <w:r w:rsidDel="00A152B8">
          <w:delText xml:space="preserve"> </w:delText>
        </w:r>
        <w:r w:rsidDel="00A152B8">
          <w:rPr>
            <w:lang w:val="en-GB"/>
          </w:rPr>
          <w:delText>There is</w:delText>
        </w:r>
        <w:r w:rsidR="007F3D9B" w:rsidDel="00A152B8">
          <w:rPr>
            <w:lang w:val="en-GB"/>
          </w:rPr>
          <w:delText xml:space="preserve"> no need for more than three sig</w:delText>
        </w:r>
        <w:r w:rsidDel="00A152B8">
          <w:rPr>
            <w:lang w:val="en-GB"/>
          </w:rPr>
          <w:delText>nificant figure</w:delText>
        </w:r>
        <w:r w:rsidR="007F3D9B" w:rsidDel="00A152B8">
          <w:rPr>
            <w:lang w:val="en-GB"/>
          </w:rPr>
          <w:delText>s here – the model is only approximate!</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EFA60" w14:textId="77777777" w:rsidR="00EA24E3" w:rsidRDefault="00EA24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12243" w14:textId="77777777" w:rsidR="00EA24E3" w:rsidRDefault="00EA24E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C42B3" w14:textId="77777777" w:rsidR="00EA24E3" w:rsidRDefault="00EA24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62F6F7A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1B15B83"/>
    <w:multiLevelType w:val="singleLevel"/>
    <w:tmpl w:val="14462B26"/>
    <w:lvl w:ilvl="0">
      <w:start w:val="1"/>
      <w:numFmt w:val="decimal"/>
      <w:lvlText w:val="%1"/>
      <w:legacy w:legacy="1" w:legacySpace="0" w:legacyIndent="360"/>
      <w:lvlJc w:val="left"/>
      <w:rPr>
        <w:rFonts w:ascii="Times New Roman" w:hAnsi="Times New Roman" w:cs="Times New Roman" w:hint="default"/>
      </w:rPr>
    </w:lvl>
  </w:abstractNum>
  <w:abstractNum w:abstractNumId="2" w15:restartNumberingAfterBreak="0">
    <w:nsid w:val="1EFC5A37"/>
    <w:multiLevelType w:val="hybridMultilevel"/>
    <w:tmpl w:val="665AFF6A"/>
    <w:lvl w:ilvl="0" w:tplc="5D2E2658">
      <w:start w:val="5"/>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 w15:restartNumberingAfterBreak="0">
    <w:nsid w:val="4E2B13A6"/>
    <w:multiLevelType w:val="hybridMultilevel"/>
    <w:tmpl w:val="A71A3814"/>
    <w:lvl w:ilvl="0" w:tplc="91CE0720">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2170454"/>
    <w:multiLevelType w:val="hybridMultilevel"/>
    <w:tmpl w:val="8FCAC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0C6916"/>
    <w:multiLevelType w:val="hybridMultilevel"/>
    <w:tmpl w:val="4E64E668"/>
    <w:lvl w:ilvl="0" w:tplc="5D2E2658">
      <w:start w:val="5"/>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16cid:durableId="2133863656">
    <w:abstractNumId w:val="1"/>
  </w:num>
  <w:num w:numId="2" w16cid:durableId="159857440">
    <w:abstractNumId w:val="1"/>
    <w:lvlOverride w:ilvl="0">
      <w:lvl w:ilvl="0">
        <w:start w:val="2"/>
        <w:numFmt w:val="decimal"/>
        <w:lvlText w:val="%1"/>
        <w:legacy w:legacy="1" w:legacySpace="0" w:legacyIndent="360"/>
        <w:lvlJc w:val="left"/>
        <w:rPr>
          <w:rFonts w:ascii="Times New Roman" w:hAnsi="Times New Roman" w:cs="Times New Roman" w:hint="default"/>
        </w:rPr>
      </w:lvl>
    </w:lvlOverride>
  </w:num>
  <w:num w:numId="3" w16cid:durableId="1952928427">
    <w:abstractNumId w:val="1"/>
    <w:lvlOverride w:ilvl="0">
      <w:lvl w:ilvl="0">
        <w:start w:val="3"/>
        <w:numFmt w:val="decimal"/>
        <w:lvlText w:val="%1"/>
        <w:legacy w:legacy="1" w:legacySpace="0" w:legacyIndent="360"/>
        <w:lvlJc w:val="left"/>
        <w:rPr>
          <w:rFonts w:ascii="Times New Roman" w:hAnsi="Times New Roman" w:cs="Times New Roman" w:hint="default"/>
        </w:rPr>
      </w:lvl>
    </w:lvlOverride>
  </w:num>
  <w:num w:numId="4" w16cid:durableId="926577832">
    <w:abstractNumId w:val="2"/>
  </w:num>
  <w:num w:numId="5" w16cid:durableId="573318420">
    <w:abstractNumId w:val="5"/>
  </w:num>
  <w:num w:numId="6" w16cid:durableId="945504189">
    <w:abstractNumId w:val="0"/>
  </w:num>
  <w:num w:numId="7" w16cid:durableId="1765224699">
    <w:abstractNumId w:val="3"/>
  </w:num>
  <w:num w:numId="8" w16cid:durableId="101411343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hn S. Biggins">
    <w15:presenceInfo w15:providerId="AD" w15:userId="S::jsb56@cam.ac.uk::62317b8e-166c-48c3-b769-a4e1c6525f4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57"/>
  <w:displayHorizontalDrawingGridEvery w:val="2"/>
  <w:doNotShadeFormData/>
  <w:characterSpacingControl w:val="compressPunctuation"/>
  <w:hdrShapeDefaults>
    <o:shapedefaults v:ext="edit" spidmax="2050" fill="f" fillcolor="white" stroke="f">
      <v:fill color="white" on="f"/>
      <v:stroke on="f"/>
      <v:textbox inset="0,0,0,0"/>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2514"/>
    <w:rsid w:val="000009E1"/>
    <w:rsid w:val="000011F3"/>
    <w:rsid w:val="000206E3"/>
    <w:rsid w:val="00026CDA"/>
    <w:rsid w:val="000301E2"/>
    <w:rsid w:val="0003054B"/>
    <w:rsid w:val="000467AF"/>
    <w:rsid w:val="00053DCB"/>
    <w:rsid w:val="00087143"/>
    <w:rsid w:val="000B62D3"/>
    <w:rsid w:val="000D0BDD"/>
    <w:rsid w:val="000D55DF"/>
    <w:rsid w:val="000F4E3C"/>
    <w:rsid w:val="00100F84"/>
    <w:rsid w:val="00102F34"/>
    <w:rsid w:val="00104A4F"/>
    <w:rsid w:val="00112963"/>
    <w:rsid w:val="001159AD"/>
    <w:rsid w:val="00115DA9"/>
    <w:rsid w:val="00136AE2"/>
    <w:rsid w:val="0014204F"/>
    <w:rsid w:val="00147E8B"/>
    <w:rsid w:val="00155A77"/>
    <w:rsid w:val="0017778B"/>
    <w:rsid w:val="001926C3"/>
    <w:rsid w:val="00197467"/>
    <w:rsid w:val="0019748F"/>
    <w:rsid w:val="001A1066"/>
    <w:rsid w:val="001B1F84"/>
    <w:rsid w:val="001C5C5C"/>
    <w:rsid w:val="001E1A51"/>
    <w:rsid w:val="001F4108"/>
    <w:rsid w:val="001F48EA"/>
    <w:rsid w:val="001F5B7B"/>
    <w:rsid w:val="00213924"/>
    <w:rsid w:val="00226EE4"/>
    <w:rsid w:val="00230F46"/>
    <w:rsid w:val="00233B20"/>
    <w:rsid w:val="00255648"/>
    <w:rsid w:val="0025745B"/>
    <w:rsid w:val="002630B0"/>
    <w:rsid w:val="002657A1"/>
    <w:rsid w:val="0026652F"/>
    <w:rsid w:val="0027579E"/>
    <w:rsid w:val="00282194"/>
    <w:rsid w:val="00296D01"/>
    <w:rsid w:val="002B3D79"/>
    <w:rsid w:val="002B5211"/>
    <w:rsid w:val="002B6772"/>
    <w:rsid w:val="002B7087"/>
    <w:rsid w:val="002C1F35"/>
    <w:rsid w:val="002D5E22"/>
    <w:rsid w:val="002E26E1"/>
    <w:rsid w:val="002E2FC3"/>
    <w:rsid w:val="002E6DDD"/>
    <w:rsid w:val="002F43F3"/>
    <w:rsid w:val="003055CB"/>
    <w:rsid w:val="00343032"/>
    <w:rsid w:val="00344BE3"/>
    <w:rsid w:val="0034662E"/>
    <w:rsid w:val="00363886"/>
    <w:rsid w:val="003710A0"/>
    <w:rsid w:val="00375FFC"/>
    <w:rsid w:val="00380826"/>
    <w:rsid w:val="003A005E"/>
    <w:rsid w:val="003B1EE8"/>
    <w:rsid w:val="003B2EDE"/>
    <w:rsid w:val="003C7453"/>
    <w:rsid w:val="003D3D99"/>
    <w:rsid w:val="003D7C14"/>
    <w:rsid w:val="003F2A1B"/>
    <w:rsid w:val="003F300C"/>
    <w:rsid w:val="003F5E76"/>
    <w:rsid w:val="00402166"/>
    <w:rsid w:val="0040369D"/>
    <w:rsid w:val="004042B1"/>
    <w:rsid w:val="00405347"/>
    <w:rsid w:val="00410581"/>
    <w:rsid w:val="00413C20"/>
    <w:rsid w:val="00433191"/>
    <w:rsid w:val="00443A73"/>
    <w:rsid w:val="00443A84"/>
    <w:rsid w:val="004505DA"/>
    <w:rsid w:val="00453AA2"/>
    <w:rsid w:val="0046678F"/>
    <w:rsid w:val="004678CF"/>
    <w:rsid w:val="0047122D"/>
    <w:rsid w:val="00485A4E"/>
    <w:rsid w:val="00492037"/>
    <w:rsid w:val="0049690A"/>
    <w:rsid w:val="004A111A"/>
    <w:rsid w:val="004A1929"/>
    <w:rsid w:val="004A780E"/>
    <w:rsid w:val="004B32EC"/>
    <w:rsid w:val="004C14EA"/>
    <w:rsid w:val="004E4E9D"/>
    <w:rsid w:val="004E6937"/>
    <w:rsid w:val="004E6944"/>
    <w:rsid w:val="004F4219"/>
    <w:rsid w:val="005036DF"/>
    <w:rsid w:val="005214DE"/>
    <w:rsid w:val="0052332F"/>
    <w:rsid w:val="00530B81"/>
    <w:rsid w:val="00533D3F"/>
    <w:rsid w:val="00545D4C"/>
    <w:rsid w:val="00557B3B"/>
    <w:rsid w:val="00571B9B"/>
    <w:rsid w:val="00574BAE"/>
    <w:rsid w:val="00586EA6"/>
    <w:rsid w:val="00587955"/>
    <w:rsid w:val="00587B53"/>
    <w:rsid w:val="005A39EB"/>
    <w:rsid w:val="005A485B"/>
    <w:rsid w:val="005D30DB"/>
    <w:rsid w:val="005E539B"/>
    <w:rsid w:val="005E7763"/>
    <w:rsid w:val="005E7C0F"/>
    <w:rsid w:val="00613A17"/>
    <w:rsid w:val="00616C1D"/>
    <w:rsid w:val="006358F7"/>
    <w:rsid w:val="006410C9"/>
    <w:rsid w:val="00643A91"/>
    <w:rsid w:val="006652E9"/>
    <w:rsid w:val="00665BB8"/>
    <w:rsid w:val="00675454"/>
    <w:rsid w:val="00675A30"/>
    <w:rsid w:val="00675BE5"/>
    <w:rsid w:val="00680513"/>
    <w:rsid w:val="00682400"/>
    <w:rsid w:val="00696FF5"/>
    <w:rsid w:val="006B0CB6"/>
    <w:rsid w:val="006B2682"/>
    <w:rsid w:val="006C7C14"/>
    <w:rsid w:val="006D6D56"/>
    <w:rsid w:val="006E0954"/>
    <w:rsid w:val="006F05D8"/>
    <w:rsid w:val="006F6A2D"/>
    <w:rsid w:val="006F6EFF"/>
    <w:rsid w:val="00712DA6"/>
    <w:rsid w:val="00726BEB"/>
    <w:rsid w:val="00740D32"/>
    <w:rsid w:val="007778B5"/>
    <w:rsid w:val="007808F5"/>
    <w:rsid w:val="00794BB7"/>
    <w:rsid w:val="007C3685"/>
    <w:rsid w:val="007E2514"/>
    <w:rsid w:val="007F1518"/>
    <w:rsid w:val="007F3D9B"/>
    <w:rsid w:val="00801956"/>
    <w:rsid w:val="00806644"/>
    <w:rsid w:val="00824D80"/>
    <w:rsid w:val="008301BF"/>
    <w:rsid w:val="0083040A"/>
    <w:rsid w:val="0083061E"/>
    <w:rsid w:val="00830D1C"/>
    <w:rsid w:val="00837C53"/>
    <w:rsid w:val="00855FAC"/>
    <w:rsid w:val="00861D0A"/>
    <w:rsid w:val="0086739D"/>
    <w:rsid w:val="00874263"/>
    <w:rsid w:val="008777BA"/>
    <w:rsid w:val="0088154F"/>
    <w:rsid w:val="0088504D"/>
    <w:rsid w:val="00886E36"/>
    <w:rsid w:val="008A4F1C"/>
    <w:rsid w:val="008B32FE"/>
    <w:rsid w:val="008B3BC4"/>
    <w:rsid w:val="008C37AF"/>
    <w:rsid w:val="008D1F6D"/>
    <w:rsid w:val="008D3EA6"/>
    <w:rsid w:val="008F3E10"/>
    <w:rsid w:val="00900337"/>
    <w:rsid w:val="0090550C"/>
    <w:rsid w:val="0091166C"/>
    <w:rsid w:val="0091474D"/>
    <w:rsid w:val="00917997"/>
    <w:rsid w:val="00920CB2"/>
    <w:rsid w:val="00927A68"/>
    <w:rsid w:val="0093181B"/>
    <w:rsid w:val="00951D38"/>
    <w:rsid w:val="00974836"/>
    <w:rsid w:val="00983AF4"/>
    <w:rsid w:val="009851B4"/>
    <w:rsid w:val="00985EB1"/>
    <w:rsid w:val="009E34B6"/>
    <w:rsid w:val="009E350E"/>
    <w:rsid w:val="009F00B1"/>
    <w:rsid w:val="009F5DF3"/>
    <w:rsid w:val="00A152B8"/>
    <w:rsid w:val="00A264A9"/>
    <w:rsid w:val="00A2688A"/>
    <w:rsid w:val="00A340EB"/>
    <w:rsid w:val="00A4133F"/>
    <w:rsid w:val="00A57EF6"/>
    <w:rsid w:val="00A62CD2"/>
    <w:rsid w:val="00A73876"/>
    <w:rsid w:val="00A769BA"/>
    <w:rsid w:val="00A77738"/>
    <w:rsid w:val="00A8116A"/>
    <w:rsid w:val="00A92A11"/>
    <w:rsid w:val="00AA1550"/>
    <w:rsid w:val="00AB3746"/>
    <w:rsid w:val="00AB4E96"/>
    <w:rsid w:val="00AB5E22"/>
    <w:rsid w:val="00AC0C61"/>
    <w:rsid w:val="00AC22DD"/>
    <w:rsid w:val="00AD76CD"/>
    <w:rsid w:val="00AF0700"/>
    <w:rsid w:val="00AF166A"/>
    <w:rsid w:val="00AF7608"/>
    <w:rsid w:val="00B10830"/>
    <w:rsid w:val="00B1654F"/>
    <w:rsid w:val="00B32ACB"/>
    <w:rsid w:val="00B35921"/>
    <w:rsid w:val="00B44F1A"/>
    <w:rsid w:val="00B50986"/>
    <w:rsid w:val="00B5214F"/>
    <w:rsid w:val="00B54BC8"/>
    <w:rsid w:val="00B55139"/>
    <w:rsid w:val="00B55B83"/>
    <w:rsid w:val="00B67A83"/>
    <w:rsid w:val="00B765A3"/>
    <w:rsid w:val="00B80897"/>
    <w:rsid w:val="00B941D9"/>
    <w:rsid w:val="00B94977"/>
    <w:rsid w:val="00BA1C7C"/>
    <w:rsid w:val="00BB2696"/>
    <w:rsid w:val="00BC1FAD"/>
    <w:rsid w:val="00BC4835"/>
    <w:rsid w:val="00BC71AF"/>
    <w:rsid w:val="00BD021D"/>
    <w:rsid w:val="00BD72BC"/>
    <w:rsid w:val="00BE5E5C"/>
    <w:rsid w:val="00C0098B"/>
    <w:rsid w:val="00C139BD"/>
    <w:rsid w:val="00C234D7"/>
    <w:rsid w:val="00C305CE"/>
    <w:rsid w:val="00C31EA0"/>
    <w:rsid w:val="00C320CB"/>
    <w:rsid w:val="00C37DAD"/>
    <w:rsid w:val="00C40207"/>
    <w:rsid w:val="00C56F5D"/>
    <w:rsid w:val="00C77156"/>
    <w:rsid w:val="00C812DA"/>
    <w:rsid w:val="00C90F92"/>
    <w:rsid w:val="00C92D6F"/>
    <w:rsid w:val="00C97CED"/>
    <w:rsid w:val="00CA5915"/>
    <w:rsid w:val="00CB498A"/>
    <w:rsid w:val="00CC04A5"/>
    <w:rsid w:val="00CC68A3"/>
    <w:rsid w:val="00CC7507"/>
    <w:rsid w:val="00CD4403"/>
    <w:rsid w:val="00CD47EC"/>
    <w:rsid w:val="00CE2592"/>
    <w:rsid w:val="00D01060"/>
    <w:rsid w:val="00D1347E"/>
    <w:rsid w:val="00D316B2"/>
    <w:rsid w:val="00D42056"/>
    <w:rsid w:val="00D423E4"/>
    <w:rsid w:val="00D43097"/>
    <w:rsid w:val="00D469F1"/>
    <w:rsid w:val="00D751E8"/>
    <w:rsid w:val="00D843A0"/>
    <w:rsid w:val="00D95267"/>
    <w:rsid w:val="00DA04AF"/>
    <w:rsid w:val="00DA2093"/>
    <w:rsid w:val="00DB1D28"/>
    <w:rsid w:val="00DB51C5"/>
    <w:rsid w:val="00DC3C7B"/>
    <w:rsid w:val="00DD3AC2"/>
    <w:rsid w:val="00DD7CE7"/>
    <w:rsid w:val="00DF324B"/>
    <w:rsid w:val="00E04CFC"/>
    <w:rsid w:val="00E07F52"/>
    <w:rsid w:val="00E121C2"/>
    <w:rsid w:val="00E14E37"/>
    <w:rsid w:val="00E2208A"/>
    <w:rsid w:val="00E539EE"/>
    <w:rsid w:val="00E61567"/>
    <w:rsid w:val="00E633FA"/>
    <w:rsid w:val="00E70603"/>
    <w:rsid w:val="00E76B18"/>
    <w:rsid w:val="00E82838"/>
    <w:rsid w:val="00EA0875"/>
    <w:rsid w:val="00EA24E3"/>
    <w:rsid w:val="00EC116D"/>
    <w:rsid w:val="00EC7BE7"/>
    <w:rsid w:val="00ED30A1"/>
    <w:rsid w:val="00EF5D53"/>
    <w:rsid w:val="00F23225"/>
    <w:rsid w:val="00F4209A"/>
    <w:rsid w:val="00F56F0D"/>
    <w:rsid w:val="00F64FED"/>
    <w:rsid w:val="00F65384"/>
    <w:rsid w:val="00F85161"/>
    <w:rsid w:val="00F957D4"/>
    <w:rsid w:val="00FA4883"/>
    <w:rsid w:val="00FC6DA9"/>
    <w:rsid w:val="00FD0913"/>
    <w:rsid w:val="00FD2124"/>
    <w:rsid w:val="00FE4ABF"/>
    <w:rsid w:val="00FE4EE2"/>
    <w:rsid w:val="00FF31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v:textbox inset="0,0,0,0"/>
    </o:shapedefaults>
    <o:shapelayout v:ext="edit">
      <o:idmap v:ext="edit" data="2"/>
    </o:shapelayout>
  </w:shapeDefaults>
  <w:decimalSymbol w:val="."/>
  <w:listSeparator w:val=","/>
  <w14:docId w14:val="037EEF78"/>
  <w15:chartTrackingRefBased/>
  <w15:docId w15:val="{B9289A9D-6FFB-694E-BBE7-93388AE6F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A17"/>
    <w:pPr>
      <w:autoSpaceDE w:val="0"/>
      <w:autoSpaceDN w:val="0"/>
      <w:adjustRightInd w:val="0"/>
    </w:pPr>
    <w:rPr>
      <w:sz w:val="24"/>
      <w:szCs w:val="24"/>
      <w:lang w:eastAsia="en-GB"/>
    </w:rPr>
  </w:style>
  <w:style w:type="paragraph" w:styleId="Heading1">
    <w:name w:val="heading 1"/>
    <w:basedOn w:val="Normal"/>
    <w:next w:val="Normal"/>
    <w:link w:val="Heading1Char"/>
    <w:qFormat/>
    <w:rsid w:val="00363886"/>
    <w:pPr>
      <w:keepNext/>
      <w:spacing w:before="480"/>
      <w:outlineLvl w:val="0"/>
    </w:pPr>
    <w:rPr>
      <w:b/>
      <w:bCs/>
      <w:sz w:val="28"/>
      <w:szCs w:val="28"/>
      <w:u w:val="single"/>
      <w:lang w:val="en-GB"/>
    </w:rPr>
  </w:style>
  <w:style w:type="paragraph" w:styleId="Heading2">
    <w:name w:val="heading 2"/>
    <w:basedOn w:val="Normal"/>
    <w:next w:val="Normal"/>
    <w:link w:val="Heading2Char"/>
    <w:qFormat/>
    <w:rsid w:val="005E7C0F"/>
    <w:pPr>
      <w:keepNext/>
      <w:spacing w:before="360"/>
      <w:outlineLvl w:val="1"/>
    </w:pPr>
    <w:rPr>
      <w:b/>
      <w:bCs/>
      <w:i/>
      <w:iCs/>
      <w:sz w:val="28"/>
      <w:szCs w:val="28"/>
      <w:lang w:val="en-GB"/>
    </w:rPr>
  </w:style>
  <w:style w:type="paragraph" w:styleId="Heading3">
    <w:name w:val="heading 3"/>
    <w:basedOn w:val="Normal"/>
    <w:next w:val="Normal"/>
    <w:link w:val="Heading3Char"/>
    <w:uiPriority w:val="9"/>
    <w:unhideWhenUsed/>
    <w:qFormat/>
    <w:rsid w:val="001E1A51"/>
    <w:pPr>
      <w:keepNext/>
      <w:spacing w:before="240" w:after="60"/>
      <w:outlineLvl w:val="2"/>
    </w:pPr>
    <w:rPr>
      <w:rFonts w:ascii="Calibri Light" w:eastAsia="DengXian Light" w:hAnsi="Calibri Light"/>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Footer">
    <w:name w:val="footer"/>
    <w:basedOn w:val="Normal"/>
    <w:link w:val="FooterChar"/>
    <w:uiPriority w:val="99"/>
    <w:rsid w:val="00B44F1A"/>
    <w:pPr>
      <w:tabs>
        <w:tab w:val="center" w:pos="4153"/>
        <w:tab w:val="right" w:pos="8306"/>
      </w:tabs>
    </w:pPr>
  </w:style>
  <w:style w:type="character" w:styleId="PageNumber">
    <w:name w:val="page number"/>
    <w:basedOn w:val="DefaultParagraphFont"/>
    <w:rsid w:val="00B44F1A"/>
  </w:style>
  <w:style w:type="table" w:styleId="TableGrid">
    <w:name w:val="Table Grid"/>
    <w:basedOn w:val="TableNormal"/>
    <w:rsid w:val="00CD4403"/>
    <w:pPr>
      <w:spacing w:before="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llustration">
    <w:name w:val="Illustration"/>
    <w:basedOn w:val="Caption"/>
    <w:rsid w:val="00794BB7"/>
    <w:pPr>
      <w:suppressLineNumbers/>
      <w:suppressAutoHyphens/>
      <w:autoSpaceDN/>
      <w:adjustRightInd/>
      <w:jc w:val="both"/>
    </w:pPr>
    <w:rPr>
      <w:rFonts w:ascii="Nimbus Roman No9 L" w:hAnsi="Nimbus Roman No9 L"/>
      <w:b w:val="0"/>
      <w:bCs w:val="0"/>
      <w:i/>
      <w:iCs/>
      <w:sz w:val="24"/>
      <w:szCs w:val="24"/>
      <w:lang w:eastAsia="ar-SA"/>
    </w:rPr>
  </w:style>
  <w:style w:type="paragraph" w:styleId="Caption">
    <w:name w:val="caption"/>
    <w:basedOn w:val="Normal"/>
    <w:next w:val="Normal"/>
    <w:qFormat/>
    <w:rsid w:val="00794BB7"/>
    <w:pPr>
      <w:spacing w:before="120" w:after="120"/>
    </w:pPr>
    <w:rPr>
      <w:b/>
      <w:bCs/>
      <w:sz w:val="20"/>
      <w:szCs w:val="20"/>
    </w:rPr>
  </w:style>
  <w:style w:type="paragraph" w:styleId="BalloonText">
    <w:name w:val="Balloon Text"/>
    <w:basedOn w:val="Normal"/>
    <w:semiHidden/>
    <w:rsid w:val="00C90F92"/>
    <w:rPr>
      <w:rFonts w:ascii="Tahoma" w:hAnsi="Tahoma"/>
      <w:sz w:val="16"/>
      <w:szCs w:val="16"/>
    </w:rPr>
  </w:style>
  <w:style w:type="paragraph" w:styleId="Header">
    <w:name w:val="header"/>
    <w:basedOn w:val="Normal"/>
    <w:rsid w:val="00363886"/>
    <w:pPr>
      <w:tabs>
        <w:tab w:val="center" w:pos="4153"/>
        <w:tab w:val="right" w:pos="8306"/>
      </w:tabs>
    </w:pPr>
  </w:style>
  <w:style w:type="paragraph" w:styleId="FootnoteText">
    <w:name w:val="footnote text"/>
    <w:basedOn w:val="Normal"/>
    <w:link w:val="FootnoteTextChar"/>
    <w:semiHidden/>
    <w:rsid w:val="00DD3AC2"/>
    <w:rPr>
      <w:sz w:val="20"/>
      <w:szCs w:val="20"/>
    </w:rPr>
  </w:style>
  <w:style w:type="character" w:styleId="FootnoteReference">
    <w:name w:val="footnote reference"/>
    <w:semiHidden/>
    <w:rsid w:val="00DD3AC2"/>
    <w:rPr>
      <w:vertAlign w:val="superscript"/>
    </w:rPr>
  </w:style>
  <w:style w:type="character" w:styleId="CommentReference">
    <w:name w:val="annotation reference"/>
    <w:uiPriority w:val="99"/>
    <w:semiHidden/>
    <w:unhideWhenUsed/>
    <w:rsid w:val="002E6DDD"/>
    <w:rPr>
      <w:sz w:val="16"/>
      <w:szCs w:val="16"/>
    </w:rPr>
  </w:style>
  <w:style w:type="paragraph" w:styleId="CommentText">
    <w:name w:val="annotation text"/>
    <w:basedOn w:val="Normal"/>
    <w:link w:val="CommentTextChar"/>
    <w:uiPriority w:val="99"/>
    <w:semiHidden/>
    <w:unhideWhenUsed/>
    <w:rsid w:val="002E6DDD"/>
    <w:rPr>
      <w:sz w:val="20"/>
      <w:szCs w:val="20"/>
    </w:rPr>
  </w:style>
  <w:style w:type="character" w:customStyle="1" w:styleId="CommentTextChar">
    <w:name w:val="Comment Text Char"/>
    <w:link w:val="CommentText"/>
    <w:uiPriority w:val="99"/>
    <w:semiHidden/>
    <w:rsid w:val="002E6DDD"/>
    <w:rPr>
      <w:lang w:val="en-US"/>
    </w:rPr>
  </w:style>
  <w:style w:type="paragraph" w:styleId="CommentSubject">
    <w:name w:val="annotation subject"/>
    <w:basedOn w:val="CommentText"/>
    <w:next w:val="CommentText"/>
    <w:link w:val="CommentSubjectChar"/>
    <w:uiPriority w:val="99"/>
    <w:semiHidden/>
    <w:unhideWhenUsed/>
    <w:rsid w:val="002E6DDD"/>
    <w:rPr>
      <w:b/>
      <w:bCs/>
    </w:rPr>
  </w:style>
  <w:style w:type="character" w:customStyle="1" w:styleId="CommentSubjectChar">
    <w:name w:val="Comment Subject Char"/>
    <w:link w:val="CommentSubject"/>
    <w:uiPriority w:val="99"/>
    <w:semiHidden/>
    <w:rsid w:val="002E6DDD"/>
    <w:rPr>
      <w:b/>
      <w:bCs/>
      <w:lang w:val="en-US"/>
    </w:rPr>
  </w:style>
  <w:style w:type="character" w:customStyle="1" w:styleId="FooterChar">
    <w:name w:val="Footer Char"/>
    <w:link w:val="Footer"/>
    <w:uiPriority w:val="99"/>
    <w:rsid w:val="00BB2696"/>
    <w:rPr>
      <w:sz w:val="24"/>
      <w:szCs w:val="24"/>
      <w:lang w:val="en-US"/>
    </w:rPr>
  </w:style>
  <w:style w:type="paragraph" w:styleId="Revision">
    <w:name w:val="Revision"/>
    <w:hidden/>
    <w:uiPriority w:val="99"/>
    <w:semiHidden/>
    <w:rsid w:val="0040369D"/>
    <w:rPr>
      <w:sz w:val="24"/>
      <w:szCs w:val="24"/>
      <w:lang w:eastAsia="en-GB"/>
    </w:rPr>
  </w:style>
  <w:style w:type="character" w:customStyle="1" w:styleId="Heading1Char">
    <w:name w:val="Heading 1 Char"/>
    <w:link w:val="Heading1"/>
    <w:rsid w:val="00A152B8"/>
    <w:rPr>
      <w:b/>
      <w:bCs/>
      <w:sz w:val="28"/>
      <w:szCs w:val="28"/>
      <w:u w:val="single"/>
      <w:lang w:val="en-GB" w:eastAsia="en-GB"/>
    </w:rPr>
  </w:style>
  <w:style w:type="character" w:customStyle="1" w:styleId="Heading2Char">
    <w:name w:val="Heading 2 Char"/>
    <w:link w:val="Heading2"/>
    <w:rsid w:val="00A152B8"/>
    <w:rPr>
      <w:b/>
      <w:bCs/>
      <w:i/>
      <w:iCs/>
      <w:sz w:val="28"/>
      <w:szCs w:val="28"/>
      <w:lang w:val="en-GB" w:eastAsia="en-GB"/>
    </w:rPr>
  </w:style>
  <w:style w:type="character" w:customStyle="1" w:styleId="FootnoteTextChar">
    <w:name w:val="Footnote Text Char"/>
    <w:link w:val="FootnoteText"/>
    <w:semiHidden/>
    <w:rsid w:val="00A152B8"/>
    <w:rPr>
      <w:lang w:eastAsia="en-GB"/>
    </w:rPr>
  </w:style>
  <w:style w:type="character" w:styleId="Hyperlink">
    <w:name w:val="Hyperlink"/>
    <w:uiPriority w:val="99"/>
    <w:unhideWhenUsed/>
    <w:rsid w:val="00A152B8"/>
    <w:rPr>
      <w:color w:val="0563C1"/>
      <w:u w:val="single"/>
    </w:rPr>
  </w:style>
  <w:style w:type="paragraph" w:styleId="ListParagraph">
    <w:name w:val="List Paragraph"/>
    <w:basedOn w:val="Normal"/>
    <w:uiPriority w:val="34"/>
    <w:qFormat/>
    <w:rsid w:val="00A152B8"/>
    <w:pPr>
      <w:ind w:left="720"/>
      <w:contextualSpacing/>
    </w:pPr>
  </w:style>
  <w:style w:type="character" w:customStyle="1" w:styleId="Heading3Char">
    <w:name w:val="Heading 3 Char"/>
    <w:link w:val="Heading3"/>
    <w:uiPriority w:val="9"/>
    <w:rsid w:val="001E1A51"/>
    <w:rPr>
      <w:rFonts w:ascii="Calibri Light" w:eastAsia="DengXian Light" w:hAnsi="Calibri Light" w:cs="Times New Roman"/>
      <w:b/>
      <w:bCs/>
      <w:sz w:val="26"/>
      <w:szCs w:val="26"/>
      <w:lang w:eastAsia="en-GB"/>
    </w:rPr>
  </w:style>
  <w:style w:type="character" w:styleId="PlaceholderText">
    <w:name w:val="Placeholder Text"/>
    <w:basedOn w:val="DefaultParagraphFont"/>
    <w:uiPriority w:val="99"/>
    <w:semiHidden/>
    <w:rsid w:val="002630B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99983">
      <w:bodyDiv w:val="1"/>
      <w:marLeft w:val="0"/>
      <w:marRight w:val="0"/>
      <w:marTop w:val="0"/>
      <w:marBottom w:val="0"/>
      <w:divBdr>
        <w:top w:val="none" w:sz="0" w:space="0" w:color="auto"/>
        <w:left w:val="none" w:sz="0" w:space="0" w:color="auto"/>
        <w:bottom w:val="none" w:sz="0" w:space="0" w:color="auto"/>
        <w:right w:val="none" w:sz="0" w:space="0" w:color="auto"/>
      </w:divBdr>
      <w:divsChild>
        <w:div w:id="886799262">
          <w:marLeft w:val="0"/>
          <w:marRight w:val="0"/>
          <w:marTop w:val="0"/>
          <w:marBottom w:val="0"/>
          <w:divBdr>
            <w:top w:val="none" w:sz="0" w:space="0" w:color="auto"/>
            <w:left w:val="none" w:sz="0" w:space="0" w:color="auto"/>
            <w:bottom w:val="none" w:sz="0" w:space="0" w:color="auto"/>
            <w:right w:val="none" w:sz="0" w:space="0" w:color="auto"/>
          </w:divBdr>
        </w:div>
      </w:divsChild>
    </w:div>
    <w:div w:id="232473032">
      <w:bodyDiv w:val="1"/>
      <w:marLeft w:val="0"/>
      <w:marRight w:val="0"/>
      <w:marTop w:val="0"/>
      <w:marBottom w:val="0"/>
      <w:divBdr>
        <w:top w:val="none" w:sz="0" w:space="0" w:color="auto"/>
        <w:left w:val="none" w:sz="0" w:space="0" w:color="auto"/>
        <w:bottom w:val="none" w:sz="0" w:space="0" w:color="auto"/>
        <w:right w:val="none" w:sz="0" w:space="0" w:color="auto"/>
      </w:divBdr>
    </w:div>
    <w:div w:id="374542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72.bin"/><Relationship Id="rId21" Type="http://schemas.openxmlformats.org/officeDocument/2006/relationships/image" Target="media/image9.emf"/><Relationship Id="rId42" Type="http://schemas.openxmlformats.org/officeDocument/2006/relationships/image" Target="media/image22.emf"/><Relationship Id="rId47" Type="http://schemas.openxmlformats.org/officeDocument/2006/relationships/oleObject" Target="embeddings/oleObject16.bin"/><Relationship Id="rId63" Type="http://schemas.openxmlformats.org/officeDocument/2006/relationships/oleObject" Target="embeddings/oleObject28.bin"/><Relationship Id="rId68" Type="http://schemas.openxmlformats.org/officeDocument/2006/relationships/oleObject" Target="embeddings/oleObject31.bin"/><Relationship Id="rId84" Type="http://schemas.openxmlformats.org/officeDocument/2006/relationships/image" Target="media/image32.png"/><Relationship Id="rId89" Type="http://schemas.openxmlformats.org/officeDocument/2006/relationships/image" Target="media/image35.emf"/><Relationship Id="rId112" Type="http://schemas.openxmlformats.org/officeDocument/2006/relationships/oleObject" Target="embeddings/oleObject69.bin"/><Relationship Id="rId16" Type="http://schemas.openxmlformats.org/officeDocument/2006/relationships/oleObject" Target="embeddings/oleObject3.bin"/><Relationship Id="rId107" Type="http://schemas.openxmlformats.org/officeDocument/2006/relationships/oleObject" Target="embeddings/oleObject64.bin"/><Relationship Id="rId11" Type="http://schemas.openxmlformats.org/officeDocument/2006/relationships/image" Target="media/image4.emf"/><Relationship Id="rId32" Type="http://schemas.openxmlformats.org/officeDocument/2006/relationships/image" Target="media/image15.png"/><Relationship Id="rId37" Type="http://schemas.openxmlformats.org/officeDocument/2006/relationships/oleObject" Target="embeddings/oleObject12.bin"/><Relationship Id="rId53" Type="http://schemas.openxmlformats.org/officeDocument/2006/relationships/oleObject" Target="embeddings/oleObject20.bin"/><Relationship Id="rId58" Type="http://schemas.openxmlformats.org/officeDocument/2006/relationships/oleObject" Target="embeddings/oleObject25.bin"/><Relationship Id="rId74" Type="http://schemas.openxmlformats.org/officeDocument/2006/relationships/oleObject" Target="embeddings/oleObject37.bin"/><Relationship Id="rId79" Type="http://schemas.openxmlformats.org/officeDocument/2006/relationships/oleObject" Target="embeddings/oleObject42.bin"/><Relationship Id="rId102" Type="http://schemas.openxmlformats.org/officeDocument/2006/relationships/oleObject" Target="embeddings/oleObject59.bin"/><Relationship Id="rId123" Type="http://schemas.openxmlformats.org/officeDocument/2006/relationships/footer" Target="footer1.xml"/><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oleObject" Target="embeddings/oleObject48.bin"/><Relationship Id="rId95" Type="http://schemas.openxmlformats.org/officeDocument/2006/relationships/oleObject" Target="embeddings/oleObject52.bin"/><Relationship Id="rId22" Type="http://schemas.openxmlformats.org/officeDocument/2006/relationships/oleObject" Target="embeddings/oleObject6.bin"/><Relationship Id="rId27" Type="http://schemas.openxmlformats.org/officeDocument/2006/relationships/image" Target="media/image12.emf"/><Relationship Id="rId43" Type="http://schemas.openxmlformats.org/officeDocument/2006/relationships/oleObject" Target="embeddings/oleObject14.bin"/><Relationship Id="rId48" Type="http://schemas.openxmlformats.org/officeDocument/2006/relationships/image" Target="media/image25.emf"/><Relationship Id="rId64" Type="http://schemas.openxmlformats.org/officeDocument/2006/relationships/oleObject" Target="embeddings/oleObject29.bin"/><Relationship Id="rId69" Type="http://schemas.openxmlformats.org/officeDocument/2006/relationships/oleObject" Target="embeddings/oleObject32.bin"/><Relationship Id="rId113" Type="http://schemas.openxmlformats.org/officeDocument/2006/relationships/oleObject" Target="embeddings/oleObject70.bin"/><Relationship Id="rId118" Type="http://schemas.openxmlformats.org/officeDocument/2006/relationships/image" Target="media/image39.emf"/><Relationship Id="rId80" Type="http://schemas.openxmlformats.org/officeDocument/2006/relationships/oleObject" Target="embeddings/oleObject43.bin"/><Relationship Id="rId85" Type="http://schemas.openxmlformats.org/officeDocument/2006/relationships/oleObject" Target="embeddings/oleObject46.bin"/><Relationship Id="rId12" Type="http://schemas.openxmlformats.org/officeDocument/2006/relationships/oleObject" Target="embeddings/oleObject1.bin"/><Relationship Id="rId17" Type="http://schemas.openxmlformats.org/officeDocument/2006/relationships/image" Target="media/image7.emf"/><Relationship Id="rId33" Type="http://schemas.openxmlformats.org/officeDocument/2006/relationships/image" Target="media/image16.png"/><Relationship Id="rId38" Type="http://schemas.openxmlformats.org/officeDocument/2006/relationships/image" Target="media/image19.emf"/><Relationship Id="rId59" Type="http://schemas.openxmlformats.org/officeDocument/2006/relationships/image" Target="media/image27.emf"/><Relationship Id="rId103" Type="http://schemas.openxmlformats.org/officeDocument/2006/relationships/oleObject" Target="embeddings/oleObject60.bin"/><Relationship Id="rId108" Type="http://schemas.openxmlformats.org/officeDocument/2006/relationships/oleObject" Target="embeddings/oleObject65.bin"/><Relationship Id="rId124" Type="http://schemas.openxmlformats.org/officeDocument/2006/relationships/footer" Target="footer2.xml"/><Relationship Id="rId129" Type="http://schemas.openxmlformats.org/officeDocument/2006/relationships/theme" Target="theme/theme1.xml"/><Relationship Id="rId54" Type="http://schemas.openxmlformats.org/officeDocument/2006/relationships/oleObject" Target="embeddings/oleObject21.bin"/><Relationship Id="rId70" Type="http://schemas.openxmlformats.org/officeDocument/2006/relationships/oleObject" Target="embeddings/oleObject33.bin"/><Relationship Id="rId75" Type="http://schemas.openxmlformats.org/officeDocument/2006/relationships/oleObject" Target="embeddings/oleObject38.bin"/><Relationship Id="rId91" Type="http://schemas.openxmlformats.org/officeDocument/2006/relationships/oleObject" Target="embeddings/oleObject49.bin"/><Relationship Id="rId96" Type="http://schemas.openxmlformats.org/officeDocument/2006/relationships/oleObject" Target="embeddings/oleObject53.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emf"/><Relationship Id="rId28" Type="http://schemas.openxmlformats.org/officeDocument/2006/relationships/oleObject" Target="embeddings/oleObject9.bin"/><Relationship Id="rId49" Type="http://schemas.openxmlformats.org/officeDocument/2006/relationships/oleObject" Target="embeddings/oleObject17.bin"/><Relationship Id="rId114" Type="http://schemas.openxmlformats.org/officeDocument/2006/relationships/image" Target="media/image37.emf"/><Relationship Id="rId119" Type="http://schemas.openxmlformats.org/officeDocument/2006/relationships/oleObject" Target="embeddings/oleObject73.bin"/><Relationship Id="rId44" Type="http://schemas.openxmlformats.org/officeDocument/2006/relationships/image" Target="media/image23.emf"/><Relationship Id="rId60" Type="http://schemas.openxmlformats.org/officeDocument/2006/relationships/oleObject" Target="embeddings/oleObject26.bin"/><Relationship Id="rId65" Type="http://schemas.openxmlformats.org/officeDocument/2006/relationships/image" Target="media/image29.wmf"/><Relationship Id="rId81" Type="http://schemas.openxmlformats.org/officeDocument/2006/relationships/oleObject" Target="embeddings/oleObject44.bin"/><Relationship Id="rId86" Type="http://schemas.openxmlformats.org/officeDocument/2006/relationships/image" Target="media/image33.png"/><Relationship Id="rId13" Type="http://schemas.openxmlformats.org/officeDocument/2006/relationships/image" Target="media/image5.emf"/><Relationship Id="rId18" Type="http://schemas.openxmlformats.org/officeDocument/2006/relationships/oleObject" Target="embeddings/oleObject4.bin"/><Relationship Id="rId39" Type="http://schemas.openxmlformats.org/officeDocument/2006/relationships/image" Target="media/image20.jpeg"/><Relationship Id="rId109" Type="http://schemas.openxmlformats.org/officeDocument/2006/relationships/oleObject" Target="embeddings/oleObject66.bin"/><Relationship Id="rId34" Type="http://schemas.openxmlformats.org/officeDocument/2006/relationships/image" Target="media/image17.emf"/><Relationship Id="rId50" Type="http://schemas.openxmlformats.org/officeDocument/2006/relationships/image" Target="media/image26.emf"/><Relationship Id="rId55" Type="http://schemas.openxmlformats.org/officeDocument/2006/relationships/oleObject" Target="embeddings/oleObject22.bin"/><Relationship Id="rId76" Type="http://schemas.openxmlformats.org/officeDocument/2006/relationships/oleObject" Target="embeddings/oleObject39.bin"/><Relationship Id="rId97" Type="http://schemas.openxmlformats.org/officeDocument/2006/relationships/oleObject" Target="embeddings/oleObject54.bin"/><Relationship Id="rId104" Type="http://schemas.openxmlformats.org/officeDocument/2006/relationships/oleObject" Target="embeddings/oleObject61.bin"/><Relationship Id="rId120" Type="http://schemas.openxmlformats.org/officeDocument/2006/relationships/oleObject" Target="embeddings/oleObject74.bin"/><Relationship Id="rId125"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oleObject" Target="embeddings/oleObject34.bin"/><Relationship Id="rId92" Type="http://schemas.openxmlformats.org/officeDocument/2006/relationships/image" Target="media/image36.emf"/><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oleObject" Target="embeddings/oleObject7.bin"/><Relationship Id="rId40" Type="http://schemas.openxmlformats.org/officeDocument/2006/relationships/image" Target="media/image21.emf"/><Relationship Id="rId45" Type="http://schemas.openxmlformats.org/officeDocument/2006/relationships/oleObject" Target="embeddings/oleObject15.bin"/><Relationship Id="rId66" Type="http://schemas.openxmlformats.org/officeDocument/2006/relationships/oleObject" Target="embeddings/oleObject30.bin"/><Relationship Id="rId87" Type="http://schemas.openxmlformats.org/officeDocument/2006/relationships/image" Target="media/image34.emf"/><Relationship Id="rId110" Type="http://schemas.openxmlformats.org/officeDocument/2006/relationships/oleObject" Target="embeddings/oleObject67.bin"/><Relationship Id="rId115" Type="http://schemas.openxmlformats.org/officeDocument/2006/relationships/oleObject" Target="embeddings/oleObject71.bin"/><Relationship Id="rId61" Type="http://schemas.openxmlformats.org/officeDocument/2006/relationships/oleObject" Target="embeddings/oleObject27.bin"/><Relationship Id="rId82" Type="http://schemas.openxmlformats.org/officeDocument/2006/relationships/image" Target="media/image31.png"/><Relationship Id="rId19" Type="http://schemas.openxmlformats.org/officeDocument/2006/relationships/image" Target="media/image8.emf"/><Relationship Id="rId14" Type="http://schemas.openxmlformats.org/officeDocument/2006/relationships/oleObject" Target="embeddings/oleObject2.bin"/><Relationship Id="rId30" Type="http://schemas.openxmlformats.org/officeDocument/2006/relationships/image" Target="media/image14.emf"/><Relationship Id="rId35" Type="http://schemas.openxmlformats.org/officeDocument/2006/relationships/oleObject" Target="embeddings/oleObject11.bin"/><Relationship Id="rId56" Type="http://schemas.openxmlformats.org/officeDocument/2006/relationships/oleObject" Target="embeddings/oleObject23.bin"/><Relationship Id="rId77" Type="http://schemas.openxmlformats.org/officeDocument/2006/relationships/oleObject" Target="embeddings/oleObject40.bin"/><Relationship Id="rId100" Type="http://schemas.openxmlformats.org/officeDocument/2006/relationships/oleObject" Target="embeddings/oleObject57.bin"/><Relationship Id="rId105" Type="http://schemas.openxmlformats.org/officeDocument/2006/relationships/oleObject" Target="embeddings/oleObject62.bin"/><Relationship Id="rId126"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oleObject" Target="embeddings/oleObject18.bin"/><Relationship Id="rId72" Type="http://schemas.openxmlformats.org/officeDocument/2006/relationships/oleObject" Target="embeddings/oleObject35.bin"/><Relationship Id="rId93" Type="http://schemas.openxmlformats.org/officeDocument/2006/relationships/oleObject" Target="embeddings/oleObject50.bin"/><Relationship Id="rId98" Type="http://schemas.openxmlformats.org/officeDocument/2006/relationships/oleObject" Target="embeddings/oleObject55.bin"/><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image" Target="media/image24.emf"/><Relationship Id="rId67" Type="http://schemas.openxmlformats.org/officeDocument/2006/relationships/image" Target="media/image30.png"/><Relationship Id="rId116" Type="http://schemas.openxmlformats.org/officeDocument/2006/relationships/image" Target="media/image38.emf"/><Relationship Id="rId20" Type="http://schemas.openxmlformats.org/officeDocument/2006/relationships/oleObject" Target="embeddings/oleObject5.bin"/><Relationship Id="rId41" Type="http://schemas.openxmlformats.org/officeDocument/2006/relationships/oleObject" Target="embeddings/oleObject13.bin"/><Relationship Id="rId62" Type="http://schemas.openxmlformats.org/officeDocument/2006/relationships/image" Target="media/image28.emf"/><Relationship Id="rId83" Type="http://schemas.openxmlformats.org/officeDocument/2006/relationships/oleObject" Target="embeddings/oleObject45.bin"/><Relationship Id="rId88" Type="http://schemas.openxmlformats.org/officeDocument/2006/relationships/oleObject" Target="embeddings/oleObject47.bin"/><Relationship Id="rId111" Type="http://schemas.openxmlformats.org/officeDocument/2006/relationships/oleObject" Target="embeddings/oleObject68.bin"/><Relationship Id="rId15" Type="http://schemas.openxmlformats.org/officeDocument/2006/relationships/image" Target="media/image6.emf"/><Relationship Id="rId36" Type="http://schemas.openxmlformats.org/officeDocument/2006/relationships/image" Target="media/image18.emf"/><Relationship Id="rId57" Type="http://schemas.openxmlformats.org/officeDocument/2006/relationships/oleObject" Target="embeddings/oleObject24.bin"/><Relationship Id="rId106" Type="http://schemas.openxmlformats.org/officeDocument/2006/relationships/oleObject" Target="embeddings/oleObject63.bin"/><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oleObject" Target="embeddings/oleObject10.bin"/><Relationship Id="rId52" Type="http://schemas.openxmlformats.org/officeDocument/2006/relationships/oleObject" Target="embeddings/oleObject19.bin"/><Relationship Id="rId73" Type="http://schemas.openxmlformats.org/officeDocument/2006/relationships/oleObject" Target="embeddings/oleObject36.bin"/><Relationship Id="rId78" Type="http://schemas.openxmlformats.org/officeDocument/2006/relationships/oleObject" Target="embeddings/oleObject41.bin"/><Relationship Id="rId94" Type="http://schemas.openxmlformats.org/officeDocument/2006/relationships/oleObject" Target="embeddings/oleObject51.bin"/><Relationship Id="rId99" Type="http://schemas.openxmlformats.org/officeDocument/2006/relationships/oleObject" Target="embeddings/oleObject56.bin"/><Relationship Id="rId101" Type="http://schemas.openxmlformats.org/officeDocument/2006/relationships/oleObject" Target="embeddings/oleObject58.bin"/><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oleObject" Target="embeddings/oleObject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07DEF9-61D1-4749-B283-A72784539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7177</Words>
  <Characters>40915</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Cambridge University</Company>
  <LinksUpToDate>false</LinksUpToDate>
  <CharactersWithSpaces>47997</CharactersWithSpaces>
  <SharedDoc>false</SharedDoc>
  <HLinks>
    <vt:vector size="6" baseType="variant">
      <vt:variant>
        <vt:i4>4587530</vt:i4>
      </vt:variant>
      <vt:variant>
        <vt:i4>192</vt:i4>
      </vt:variant>
      <vt:variant>
        <vt:i4>0</vt:i4>
      </vt:variant>
      <vt:variant>
        <vt:i4>5</vt:i4>
      </vt:variant>
      <vt:variant>
        <vt:lpwstr>https://github.com/CambridgeEngineering/PartIB-Paper1-Vibration-Absorber-Lab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Aylmer Johnson</dc:creator>
  <cp:keywords/>
  <cp:lastModifiedBy>John S. Biggins</cp:lastModifiedBy>
  <cp:revision>3</cp:revision>
  <cp:lastPrinted>2023-09-29T14:49:00Z</cp:lastPrinted>
  <dcterms:created xsi:type="dcterms:W3CDTF">2023-09-29T14:49:00Z</dcterms:created>
  <dcterms:modified xsi:type="dcterms:W3CDTF">2023-09-29T14:59:00Z</dcterms:modified>
</cp:coreProperties>
</file>